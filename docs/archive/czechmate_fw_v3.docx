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A2053" w14:textId="6F0BB775" w:rsidR="001946F6" w:rsidRDefault="00467A3C">
      <w:pPr>
        <w:pStyle w:val="Standard"/>
      </w:pPr>
      <w:r>
        <w:rPr>
          <w:rFonts w:ascii="Encode Sans" w:hAnsi="Encode Sans"/>
          <w:b/>
          <w:bCs/>
          <w:noProof/>
        </w:rPr>
        <w:drawing>
          <wp:anchor distT="0" distB="0" distL="114300" distR="114300" simplePos="0" relativeHeight="251658242" behindDoc="1" locked="0" layoutInCell="1" allowOverlap="1" wp14:anchorId="418EF83A" wp14:editId="24D5A755">
            <wp:simplePos x="0" y="0"/>
            <wp:positionH relativeFrom="column">
              <wp:posOffset>-1270</wp:posOffset>
            </wp:positionH>
            <wp:positionV relativeFrom="paragraph">
              <wp:posOffset>87630</wp:posOffset>
            </wp:positionV>
            <wp:extent cx="834390" cy="835660"/>
            <wp:effectExtent l="0" t="0" r="3810" b="2540"/>
            <wp:wrapTight wrapText="bothSides">
              <wp:wrapPolygon edited="0">
                <wp:start x="7233" y="0"/>
                <wp:lineTo x="4274" y="1313"/>
                <wp:lineTo x="658" y="4267"/>
                <wp:lineTo x="0" y="7550"/>
                <wp:lineTo x="0" y="14116"/>
                <wp:lineTo x="12164" y="15757"/>
                <wp:lineTo x="2301" y="17070"/>
                <wp:lineTo x="1973" y="20024"/>
                <wp:lineTo x="7233" y="21337"/>
                <wp:lineTo x="14137" y="21337"/>
                <wp:lineTo x="15781" y="21009"/>
                <wp:lineTo x="21041" y="16413"/>
                <wp:lineTo x="21370" y="13787"/>
                <wp:lineTo x="21370" y="7222"/>
                <wp:lineTo x="9205" y="5252"/>
                <wp:lineTo x="18740" y="4267"/>
                <wp:lineTo x="19397" y="1313"/>
                <wp:lineTo x="14137" y="0"/>
                <wp:lineTo x="7233" y="0"/>
              </wp:wrapPolygon>
            </wp:wrapTight>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4390" cy="835660"/>
                    </a:xfrm>
                    <a:prstGeom prst="rect">
                      <a:avLst/>
                    </a:prstGeom>
                  </pic:spPr>
                </pic:pic>
              </a:graphicData>
            </a:graphic>
            <wp14:sizeRelH relativeFrom="margin">
              <wp14:pctWidth>0</wp14:pctWidth>
            </wp14:sizeRelH>
            <wp14:sizeRelV relativeFrom="margin">
              <wp14:pctHeight>0</wp14:pctHeight>
            </wp14:sizeRelV>
          </wp:anchor>
        </w:drawing>
      </w:r>
      <w:r w:rsidR="002C52A7">
        <w:t xml:space="preserve"> </w:t>
      </w:r>
    </w:p>
    <w:p w14:paraId="0A36BC4A" w14:textId="77777777" w:rsidR="001946F6" w:rsidRDefault="00185C54">
      <w:pPr>
        <w:pStyle w:val="Standard"/>
        <w:jc w:val="center"/>
        <w:rPr>
          <w:b/>
          <w:bCs/>
          <w:sz w:val="30"/>
          <w:szCs w:val="30"/>
        </w:rPr>
      </w:pPr>
      <w:r>
        <w:rPr>
          <w:b/>
          <w:bCs/>
          <w:sz w:val="30"/>
          <w:szCs w:val="30"/>
        </w:rPr>
        <w:t>Vyšší odborná škola</w:t>
      </w:r>
    </w:p>
    <w:p w14:paraId="70E215D5" w14:textId="77777777" w:rsidR="001946F6" w:rsidRDefault="00185C54">
      <w:pPr>
        <w:pStyle w:val="Standard"/>
        <w:jc w:val="center"/>
        <w:rPr>
          <w:b/>
          <w:bCs/>
          <w:sz w:val="30"/>
          <w:szCs w:val="30"/>
        </w:rPr>
      </w:pPr>
      <w:r>
        <w:rPr>
          <w:b/>
          <w:bCs/>
          <w:sz w:val="30"/>
          <w:szCs w:val="30"/>
        </w:rPr>
        <w:t>a Střední průmyslová škola elektrotechnická</w:t>
      </w:r>
    </w:p>
    <w:p w14:paraId="2C6C7A00" w14:textId="1015D0A2" w:rsidR="001946F6" w:rsidRDefault="00185C54">
      <w:pPr>
        <w:pStyle w:val="Standard"/>
        <w:jc w:val="center"/>
        <w:rPr>
          <w:b/>
          <w:bCs/>
          <w:sz w:val="30"/>
          <w:szCs w:val="30"/>
        </w:rPr>
      </w:pPr>
      <w:r>
        <w:rPr>
          <w:b/>
          <w:bCs/>
          <w:sz w:val="30"/>
          <w:szCs w:val="30"/>
        </w:rPr>
        <w:t>Plzeň, Koterovská 85</w:t>
      </w:r>
    </w:p>
    <w:p w14:paraId="589121F3" w14:textId="77777777" w:rsidR="001946F6" w:rsidRDefault="001946F6">
      <w:pPr>
        <w:pStyle w:val="Standard"/>
        <w:jc w:val="both"/>
        <w:rPr>
          <w:b/>
          <w:bCs/>
        </w:rPr>
      </w:pPr>
    </w:p>
    <w:p w14:paraId="52D039D9" w14:textId="77777777" w:rsidR="001946F6" w:rsidRDefault="001946F6">
      <w:pPr>
        <w:pStyle w:val="Standard"/>
        <w:jc w:val="center"/>
        <w:rPr>
          <w:b/>
          <w:bCs/>
          <w:sz w:val="40"/>
          <w:szCs w:val="40"/>
        </w:rPr>
      </w:pPr>
    </w:p>
    <w:p w14:paraId="19481A1E" w14:textId="77777777" w:rsidR="001946F6" w:rsidRDefault="001946F6">
      <w:pPr>
        <w:pStyle w:val="Standard"/>
        <w:jc w:val="center"/>
        <w:rPr>
          <w:b/>
          <w:bCs/>
          <w:sz w:val="40"/>
          <w:szCs w:val="40"/>
        </w:rPr>
      </w:pPr>
    </w:p>
    <w:p w14:paraId="7E1EB408" w14:textId="77777777" w:rsidR="001946F6" w:rsidRDefault="001946F6">
      <w:pPr>
        <w:pStyle w:val="Standard"/>
        <w:jc w:val="center"/>
        <w:rPr>
          <w:b/>
          <w:bCs/>
          <w:sz w:val="40"/>
          <w:szCs w:val="40"/>
        </w:rPr>
      </w:pPr>
    </w:p>
    <w:p w14:paraId="7AED8D84" w14:textId="77777777" w:rsidR="001946F6" w:rsidRDefault="001946F6">
      <w:pPr>
        <w:pStyle w:val="Standard"/>
        <w:jc w:val="center"/>
        <w:rPr>
          <w:b/>
          <w:bCs/>
          <w:sz w:val="40"/>
          <w:szCs w:val="40"/>
        </w:rPr>
      </w:pPr>
    </w:p>
    <w:p w14:paraId="065AEF7A" w14:textId="77777777" w:rsidR="001946F6" w:rsidRDefault="001946F6">
      <w:pPr>
        <w:pStyle w:val="Standard"/>
        <w:jc w:val="center"/>
        <w:rPr>
          <w:b/>
          <w:bCs/>
          <w:sz w:val="40"/>
          <w:szCs w:val="40"/>
        </w:rPr>
      </w:pPr>
    </w:p>
    <w:p w14:paraId="69A1CBCC" w14:textId="77777777" w:rsidR="001946F6" w:rsidRDefault="001946F6">
      <w:pPr>
        <w:pStyle w:val="Standard"/>
        <w:jc w:val="center"/>
        <w:rPr>
          <w:b/>
          <w:bCs/>
          <w:sz w:val="40"/>
          <w:szCs w:val="40"/>
        </w:rPr>
      </w:pPr>
    </w:p>
    <w:p w14:paraId="7F143EF3" w14:textId="37B908A6" w:rsidR="001946F6" w:rsidRDefault="002C52A7">
      <w:pPr>
        <w:pStyle w:val="Standard"/>
        <w:jc w:val="center"/>
        <w:rPr>
          <w:smallCaps/>
          <w:sz w:val="44"/>
          <w:szCs w:val="44"/>
        </w:rPr>
      </w:pPr>
      <w:r>
        <w:rPr>
          <w:b/>
          <w:bCs/>
          <w:smallCaps/>
          <w:sz w:val="44"/>
          <w:szCs w:val="44"/>
        </w:rPr>
        <w:t>praktická</w:t>
      </w:r>
      <w:r w:rsidR="00185C54">
        <w:rPr>
          <w:b/>
          <w:bCs/>
          <w:smallCaps/>
          <w:sz w:val="44"/>
          <w:szCs w:val="44"/>
        </w:rPr>
        <w:t xml:space="preserve"> práce </w:t>
      </w:r>
      <w:r w:rsidR="006728F3">
        <w:rPr>
          <w:b/>
          <w:bCs/>
          <w:smallCaps/>
          <w:sz w:val="44"/>
          <w:szCs w:val="44"/>
        </w:rPr>
        <w:t xml:space="preserve">s </w:t>
      </w:r>
      <w:r w:rsidR="00185C54">
        <w:rPr>
          <w:b/>
          <w:bCs/>
          <w:smallCaps/>
          <w:sz w:val="44"/>
          <w:szCs w:val="44"/>
        </w:rPr>
        <w:t>obhajobou</w:t>
      </w:r>
    </w:p>
    <w:p w14:paraId="46BFFB6B" w14:textId="77777777" w:rsidR="001946F6" w:rsidRDefault="001946F6">
      <w:pPr>
        <w:pStyle w:val="Standard"/>
        <w:tabs>
          <w:tab w:val="left" w:pos="315"/>
        </w:tabs>
        <w:jc w:val="both"/>
        <w:rPr>
          <w:b/>
          <w:bCs/>
          <w:sz w:val="28"/>
          <w:u w:val="single"/>
        </w:rPr>
      </w:pPr>
    </w:p>
    <w:p w14:paraId="4E1D1D8C" w14:textId="77777777" w:rsidR="001946F6" w:rsidRDefault="001946F6">
      <w:pPr>
        <w:pStyle w:val="Standard"/>
        <w:jc w:val="center"/>
      </w:pPr>
    </w:p>
    <w:p w14:paraId="4E03705B" w14:textId="77777777" w:rsidR="001946F6" w:rsidRDefault="001946F6">
      <w:pPr>
        <w:pStyle w:val="Standard"/>
      </w:pPr>
    </w:p>
    <w:p w14:paraId="74FA2D7E" w14:textId="77777777" w:rsidR="001946F6" w:rsidRDefault="001946F6">
      <w:pPr>
        <w:pStyle w:val="Standard"/>
      </w:pPr>
    </w:p>
    <w:p w14:paraId="3CB04431" w14:textId="77777777" w:rsidR="001946F6" w:rsidRDefault="001946F6">
      <w:pPr>
        <w:pStyle w:val="Standard"/>
        <w:jc w:val="center"/>
      </w:pPr>
    </w:p>
    <w:p w14:paraId="5134EABC" w14:textId="77777777" w:rsidR="001946F6" w:rsidRDefault="001946F6">
      <w:pPr>
        <w:pStyle w:val="Standard"/>
        <w:jc w:val="center"/>
      </w:pPr>
    </w:p>
    <w:p w14:paraId="761E0D74" w14:textId="77777777" w:rsidR="001946F6" w:rsidRDefault="001946F6">
      <w:pPr>
        <w:pStyle w:val="Standard"/>
        <w:jc w:val="center"/>
        <w:rPr>
          <w:b/>
          <w:bCs/>
          <w:sz w:val="36"/>
          <w:szCs w:val="36"/>
        </w:rPr>
      </w:pPr>
    </w:p>
    <w:p w14:paraId="79F70F34" w14:textId="77777777" w:rsidR="001946F6" w:rsidRDefault="001946F6">
      <w:pPr>
        <w:pStyle w:val="Standard"/>
        <w:jc w:val="center"/>
        <w:rPr>
          <w:b/>
          <w:bCs/>
          <w:sz w:val="28"/>
          <w:szCs w:val="28"/>
        </w:rPr>
      </w:pPr>
    </w:p>
    <w:p w14:paraId="160F25AB" w14:textId="77777777" w:rsidR="001946F6" w:rsidRDefault="001946F6">
      <w:pPr>
        <w:pStyle w:val="Standard"/>
        <w:jc w:val="both"/>
        <w:rPr>
          <w:b/>
          <w:bCs/>
          <w:sz w:val="28"/>
          <w:szCs w:val="28"/>
        </w:rPr>
      </w:pPr>
    </w:p>
    <w:p w14:paraId="5E24DAA0" w14:textId="34581505" w:rsidR="001946F6" w:rsidRDefault="00185C54">
      <w:pPr>
        <w:pStyle w:val="Standard"/>
        <w:jc w:val="both"/>
        <w:rPr>
          <w:b/>
          <w:bCs/>
          <w:sz w:val="28"/>
          <w:szCs w:val="28"/>
        </w:rPr>
      </w:pPr>
      <w:r>
        <w:rPr>
          <w:b/>
          <w:bCs/>
          <w:sz w:val="36"/>
          <w:szCs w:val="36"/>
        </w:rPr>
        <w:t>Téma:</w:t>
      </w:r>
      <w:r>
        <w:rPr>
          <w:b/>
          <w:bCs/>
          <w:sz w:val="28"/>
          <w:szCs w:val="28"/>
        </w:rPr>
        <w:tab/>
      </w:r>
      <w:r w:rsidR="008738AD" w:rsidRPr="006D22C4">
        <w:rPr>
          <w:b/>
          <w:bCs/>
          <w:color w:val="000000" w:themeColor="text1"/>
          <w:sz w:val="36"/>
          <w:szCs w:val="36"/>
        </w:rPr>
        <w:t>CZECHMATE</w:t>
      </w:r>
    </w:p>
    <w:p w14:paraId="46E40D3B" w14:textId="77777777" w:rsidR="001946F6" w:rsidRDefault="001946F6">
      <w:pPr>
        <w:pStyle w:val="Standard"/>
        <w:jc w:val="both"/>
        <w:rPr>
          <w:b/>
          <w:bCs/>
          <w:sz w:val="28"/>
          <w:szCs w:val="28"/>
        </w:rPr>
      </w:pPr>
    </w:p>
    <w:p w14:paraId="35DC79DC" w14:textId="77777777" w:rsidR="001946F6" w:rsidRDefault="001946F6">
      <w:pPr>
        <w:pStyle w:val="Standard"/>
        <w:jc w:val="both"/>
        <w:rPr>
          <w:b/>
          <w:bCs/>
          <w:sz w:val="28"/>
          <w:szCs w:val="28"/>
        </w:rPr>
      </w:pPr>
    </w:p>
    <w:p w14:paraId="663BB633" w14:textId="77777777" w:rsidR="001946F6" w:rsidRDefault="001946F6">
      <w:pPr>
        <w:pStyle w:val="Standard"/>
        <w:jc w:val="both"/>
        <w:rPr>
          <w:b/>
          <w:bCs/>
          <w:sz w:val="28"/>
          <w:szCs w:val="28"/>
        </w:rPr>
      </w:pPr>
    </w:p>
    <w:p w14:paraId="1BC9B518" w14:textId="77777777" w:rsidR="001946F6" w:rsidRDefault="001946F6">
      <w:pPr>
        <w:pStyle w:val="Standard"/>
        <w:jc w:val="both"/>
        <w:rPr>
          <w:b/>
          <w:bCs/>
          <w:sz w:val="28"/>
          <w:szCs w:val="28"/>
        </w:rPr>
      </w:pPr>
    </w:p>
    <w:p w14:paraId="24352925" w14:textId="77777777" w:rsidR="001946F6" w:rsidRDefault="001946F6">
      <w:pPr>
        <w:pStyle w:val="Standard"/>
        <w:jc w:val="both"/>
        <w:rPr>
          <w:b/>
          <w:bCs/>
          <w:sz w:val="28"/>
          <w:szCs w:val="28"/>
        </w:rPr>
      </w:pPr>
    </w:p>
    <w:p w14:paraId="26783899" w14:textId="77777777" w:rsidR="001946F6" w:rsidRDefault="001946F6">
      <w:pPr>
        <w:pStyle w:val="Standard"/>
        <w:jc w:val="both"/>
        <w:rPr>
          <w:b/>
          <w:bCs/>
          <w:sz w:val="28"/>
          <w:szCs w:val="28"/>
        </w:rPr>
      </w:pPr>
    </w:p>
    <w:p w14:paraId="6D201C59" w14:textId="77777777" w:rsidR="001946F6" w:rsidRDefault="001946F6">
      <w:pPr>
        <w:pStyle w:val="Standard"/>
        <w:jc w:val="both"/>
        <w:rPr>
          <w:b/>
          <w:bCs/>
          <w:sz w:val="28"/>
          <w:szCs w:val="28"/>
        </w:rPr>
      </w:pPr>
    </w:p>
    <w:p w14:paraId="03EC6936" w14:textId="77777777" w:rsidR="001946F6" w:rsidRDefault="001946F6">
      <w:pPr>
        <w:pStyle w:val="Standard"/>
        <w:jc w:val="both"/>
        <w:rPr>
          <w:b/>
          <w:bCs/>
          <w:sz w:val="28"/>
          <w:szCs w:val="28"/>
        </w:rPr>
      </w:pPr>
    </w:p>
    <w:p w14:paraId="1F8CFF3B" w14:textId="77777777" w:rsidR="001946F6" w:rsidRDefault="001946F6">
      <w:pPr>
        <w:pStyle w:val="Standard"/>
        <w:jc w:val="both"/>
        <w:rPr>
          <w:b/>
          <w:bCs/>
          <w:sz w:val="28"/>
          <w:szCs w:val="28"/>
        </w:rPr>
      </w:pPr>
    </w:p>
    <w:p w14:paraId="7F284043" w14:textId="77777777" w:rsidR="001946F6" w:rsidRDefault="001946F6">
      <w:pPr>
        <w:pStyle w:val="Standard"/>
        <w:jc w:val="both"/>
        <w:rPr>
          <w:b/>
          <w:bCs/>
          <w:sz w:val="28"/>
          <w:szCs w:val="28"/>
        </w:rPr>
      </w:pPr>
    </w:p>
    <w:p w14:paraId="049B8E1F" w14:textId="77777777" w:rsidR="00320B99" w:rsidRPr="006D22C4" w:rsidRDefault="00320B99" w:rsidP="00320B99">
      <w:pPr>
        <w:pStyle w:val="Standard"/>
        <w:jc w:val="both"/>
        <w:rPr>
          <w:b/>
          <w:bCs/>
          <w:color w:val="000000" w:themeColor="text1"/>
          <w:sz w:val="28"/>
          <w:szCs w:val="28"/>
        </w:rPr>
      </w:pPr>
      <w:r>
        <w:rPr>
          <w:b/>
          <w:bCs/>
          <w:sz w:val="28"/>
          <w:szCs w:val="28"/>
        </w:rPr>
        <w:t xml:space="preserve">Autoři </w:t>
      </w:r>
      <w:r w:rsidRPr="006D22C4">
        <w:rPr>
          <w:b/>
          <w:bCs/>
          <w:color w:val="000000" w:themeColor="text1"/>
          <w:sz w:val="28"/>
          <w:szCs w:val="28"/>
        </w:rPr>
        <w:t>práce:</w:t>
      </w:r>
      <w:r w:rsidRPr="006D22C4">
        <w:rPr>
          <w:b/>
          <w:bCs/>
          <w:color w:val="000000" w:themeColor="text1"/>
          <w:sz w:val="28"/>
          <w:szCs w:val="28"/>
        </w:rPr>
        <w:tab/>
        <w:t>Krutina Alfréd, Jager Matěj</w:t>
      </w:r>
    </w:p>
    <w:p w14:paraId="5EA7F2A2" w14:textId="77777777" w:rsidR="00320B99" w:rsidRPr="006D22C4" w:rsidRDefault="00320B99" w:rsidP="00320B99">
      <w:pPr>
        <w:pStyle w:val="Standard"/>
        <w:jc w:val="both"/>
        <w:rPr>
          <w:b/>
          <w:bCs/>
          <w:color w:val="000000" w:themeColor="text1"/>
          <w:sz w:val="28"/>
          <w:szCs w:val="28"/>
        </w:rPr>
      </w:pPr>
      <w:r w:rsidRPr="006D22C4">
        <w:rPr>
          <w:b/>
          <w:bCs/>
          <w:color w:val="000000" w:themeColor="text1"/>
          <w:sz w:val="28"/>
          <w:szCs w:val="28"/>
        </w:rPr>
        <w:t xml:space="preserve">Třída: </w:t>
      </w:r>
      <w:r w:rsidRPr="006D22C4">
        <w:rPr>
          <w:b/>
          <w:bCs/>
          <w:color w:val="000000" w:themeColor="text1"/>
          <w:sz w:val="28"/>
          <w:szCs w:val="28"/>
        </w:rPr>
        <w:tab/>
      </w:r>
      <w:r w:rsidRPr="006D22C4">
        <w:rPr>
          <w:b/>
          <w:bCs/>
          <w:color w:val="000000" w:themeColor="text1"/>
          <w:sz w:val="28"/>
          <w:szCs w:val="28"/>
        </w:rPr>
        <w:tab/>
        <w:t>2.D</w:t>
      </w:r>
    </w:p>
    <w:p w14:paraId="6C14139B" w14:textId="77777777" w:rsidR="00320B99" w:rsidRPr="006D22C4" w:rsidRDefault="00320B99" w:rsidP="00320B99">
      <w:pPr>
        <w:pStyle w:val="Standard"/>
        <w:jc w:val="both"/>
        <w:rPr>
          <w:b/>
          <w:bCs/>
          <w:color w:val="000000" w:themeColor="text1"/>
          <w:sz w:val="28"/>
          <w:szCs w:val="28"/>
        </w:rPr>
      </w:pPr>
      <w:r w:rsidRPr="006D22C4">
        <w:rPr>
          <w:b/>
          <w:bCs/>
          <w:color w:val="000000" w:themeColor="text1"/>
          <w:sz w:val="28"/>
          <w:szCs w:val="28"/>
        </w:rPr>
        <w:t>Vedoucí práce:</w:t>
      </w:r>
      <w:r w:rsidRPr="006D22C4">
        <w:rPr>
          <w:b/>
          <w:bCs/>
          <w:color w:val="000000" w:themeColor="text1"/>
          <w:sz w:val="28"/>
          <w:szCs w:val="28"/>
        </w:rPr>
        <w:tab/>
        <w:t>Miroslav SOUKUP</w:t>
      </w:r>
    </w:p>
    <w:p w14:paraId="59410A95" w14:textId="77777777" w:rsidR="00320B99" w:rsidRPr="00461324" w:rsidRDefault="00320B99" w:rsidP="00320B99">
      <w:pPr>
        <w:pStyle w:val="Standard"/>
        <w:jc w:val="both"/>
        <w:rPr>
          <w:b/>
          <w:bCs/>
          <w:color w:val="000000" w:themeColor="text1"/>
          <w:sz w:val="28"/>
          <w:szCs w:val="28"/>
        </w:rPr>
      </w:pPr>
      <w:r w:rsidRPr="00461324">
        <w:rPr>
          <w:b/>
          <w:bCs/>
          <w:color w:val="000000" w:themeColor="text1"/>
          <w:sz w:val="28"/>
          <w:szCs w:val="28"/>
        </w:rPr>
        <w:t>Dne:</w:t>
      </w:r>
      <w:r w:rsidRPr="00461324">
        <w:rPr>
          <w:b/>
          <w:bCs/>
          <w:color w:val="000000" w:themeColor="text1"/>
          <w:sz w:val="28"/>
          <w:szCs w:val="28"/>
        </w:rPr>
        <w:tab/>
      </w:r>
      <w:r w:rsidRPr="00461324">
        <w:rPr>
          <w:b/>
          <w:bCs/>
          <w:color w:val="000000" w:themeColor="text1"/>
          <w:sz w:val="28"/>
          <w:szCs w:val="28"/>
        </w:rPr>
        <w:tab/>
      </w:r>
      <w:r w:rsidRPr="00461324">
        <w:rPr>
          <w:b/>
          <w:bCs/>
          <w:color w:val="000000" w:themeColor="text1"/>
          <w:sz w:val="28"/>
          <w:szCs w:val="28"/>
        </w:rPr>
        <w:tab/>
      </w:r>
      <w:r>
        <w:rPr>
          <w:b/>
          <w:bCs/>
          <w:color w:val="FF0000"/>
          <w:sz w:val="28"/>
          <w:szCs w:val="28"/>
        </w:rPr>
        <w:t xml:space="preserve">  </w:t>
      </w:r>
      <w:r w:rsidRPr="00A35685">
        <w:rPr>
          <w:b/>
          <w:bCs/>
          <w:color w:val="FF0000"/>
          <w:sz w:val="28"/>
          <w:szCs w:val="28"/>
        </w:rPr>
        <w:t>.</w:t>
      </w:r>
      <w:r>
        <w:rPr>
          <w:b/>
          <w:bCs/>
          <w:color w:val="FF0000"/>
          <w:sz w:val="28"/>
          <w:szCs w:val="28"/>
        </w:rPr>
        <w:t xml:space="preserve">  </w:t>
      </w:r>
      <w:r w:rsidRPr="00A35685">
        <w:rPr>
          <w:b/>
          <w:bCs/>
          <w:color w:val="FF0000"/>
          <w:sz w:val="28"/>
          <w:szCs w:val="28"/>
        </w:rPr>
        <w:t xml:space="preserve">. </w:t>
      </w:r>
      <w:r>
        <w:rPr>
          <w:b/>
          <w:bCs/>
          <w:color w:val="FF0000"/>
          <w:sz w:val="28"/>
          <w:szCs w:val="28"/>
        </w:rPr>
        <w:t>2026</w:t>
      </w:r>
    </w:p>
    <w:p w14:paraId="41CDE9FE" w14:textId="77777777" w:rsidR="001946F6" w:rsidRDefault="001946F6">
      <w:pPr>
        <w:pStyle w:val="Standard"/>
        <w:jc w:val="both"/>
        <w:rPr>
          <w:b/>
          <w:bCs/>
          <w:sz w:val="28"/>
          <w:szCs w:val="28"/>
        </w:rPr>
      </w:pPr>
    </w:p>
    <w:p w14:paraId="13969137" w14:textId="77777777" w:rsidR="001946F6" w:rsidRDefault="001946F6">
      <w:pPr>
        <w:pStyle w:val="Standard"/>
        <w:jc w:val="both"/>
        <w:rPr>
          <w:b/>
          <w:bCs/>
          <w:sz w:val="28"/>
          <w:szCs w:val="28"/>
        </w:rPr>
      </w:pPr>
    </w:p>
    <w:p w14:paraId="124D9997" w14:textId="77777777" w:rsidR="001946F6" w:rsidRDefault="001946F6">
      <w:pPr>
        <w:pStyle w:val="Standard"/>
        <w:jc w:val="both"/>
        <w:rPr>
          <w:b/>
          <w:bCs/>
          <w:sz w:val="28"/>
          <w:szCs w:val="28"/>
        </w:rPr>
      </w:pPr>
    </w:p>
    <w:p w14:paraId="4609E895" w14:textId="77777777" w:rsidR="001946F6" w:rsidRDefault="00185C54">
      <w:pPr>
        <w:pStyle w:val="Standard"/>
        <w:jc w:val="both"/>
        <w:rPr>
          <w:b/>
          <w:bCs/>
          <w:sz w:val="28"/>
          <w:szCs w:val="28"/>
        </w:rPr>
      </w:pPr>
      <w:r>
        <w:rPr>
          <w:b/>
          <w:bCs/>
          <w:sz w:val="28"/>
          <w:szCs w:val="28"/>
        </w:rPr>
        <w:t>Hodnocení:</w:t>
      </w:r>
    </w:p>
    <w:p w14:paraId="052C74D9" w14:textId="77777777" w:rsidR="00467A3C" w:rsidRDefault="00467A3C">
      <w:pPr>
        <w:pStyle w:val="Standard"/>
        <w:jc w:val="both"/>
        <w:rPr>
          <w:b/>
          <w:bCs/>
          <w:sz w:val="28"/>
          <w:szCs w:val="28"/>
        </w:rPr>
        <w:sectPr w:rsidR="00467A3C" w:rsidSect="00A17EEE">
          <w:footerReference w:type="first" r:id="rId9"/>
          <w:pgSz w:w="11905" w:h="16837"/>
          <w:pgMar w:top="1134" w:right="1134" w:bottom="1134" w:left="1134" w:header="708" w:footer="708" w:gutter="0"/>
          <w:pgNumType w:start="0"/>
          <w:cols w:space="708"/>
        </w:sectPr>
      </w:pPr>
    </w:p>
    <w:p w14:paraId="158B5EB5" w14:textId="77777777" w:rsidR="00467A3C" w:rsidRPr="006B0571" w:rsidRDefault="00467A3C" w:rsidP="00467A3C">
      <w:pPr>
        <w:pStyle w:val="Standard"/>
        <w:jc w:val="center"/>
        <w:rPr>
          <w:rFonts w:ascii="Encode Sans" w:hAnsi="Encode Sans"/>
          <w:b/>
          <w:bCs/>
        </w:rPr>
      </w:pPr>
      <w:r>
        <w:rPr>
          <w:rFonts w:ascii="Encode Sans" w:hAnsi="Encode Sans"/>
          <w:b/>
          <w:bCs/>
          <w:noProof/>
        </w:rPr>
        <w:lastRenderedPageBreak/>
        <w:drawing>
          <wp:anchor distT="0" distB="0" distL="114300" distR="114300" simplePos="0" relativeHeight="251658240" behindDoc="1" locked="0" layoutInCell="1" allowOverlap="1" wp14:anchorId="33812EB0" wp14:editId="21918E68">
            <wp:simplePos x="0" y="0"/>
            <wp:positionH relativeFrom="column">
              <wp:posOffset>-47244</wp:posOffset>
            </wp:positionH>
            <wp:positionV relativeFrom="paragraph">
              <wp:posOffset>57557</wp:posOffset>
            </wp:positionV>
            <wp:extent cx="746302" cy="747547"/>
            <wp:effectExtent l="0" t="0" r="0" b="0"/>
            <wp:wrapTight wrapText="bothSides">
              <wp:wrapPolygon edited="0">
                <wp:start x="6066" y="0"/>
                <wp:lineTo x="0" y="3303"/>
                <wp:lineTo x="0" y="13764"/>
                <wp:lineTo x="1654" y="19269"/>
                <wp:lineTo x="3860" y="20921"/>
                <wp:lineTo x="6066" y="20921"/>
                <wp:lineTo x="14890" y="20921"/>
                <wp:lineTo x="15442" y="20921"/>
                <wp:lineTo x="19854" y="17618"/>
                <wp:lineTo x="20957" y="14314"/>
                <wp:lineTo x="20957" y="1652"/>
                <wp:lineTo x="14890" y="0"/>
                <wp:lineTo x="6066"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6302" cy="747547"/>
                    </a:xfrm>
                    <a:prstGeom prst="rect">
                      <a:avLst/>
                    </a:prstGeom>
                  </pic:spPr>
                </pic:pic>
              </a:graphicData>
            </a:graphic>
          </wp:anchor>
        </w:drawing>
      </w:r>
      <w:r w:rsidRPr="006B0571">
        <w:rPr>
          <w:rFonts w:ascii="Encode Sans" w:hAnsi="Encode Sans"/>
          <w:b/>
          <w:bCs/>
        </w:rPr>
        <w:t>Vyšší odborná škola</w:t>
      </w:r>
    </w:p>
    <w:p w14:paraId="1EBD103C" w14:textId="77777777" w:rsidR="00467A3C" w:rsidRPr="006B0571" w:rsidRDefault="00467A3C" w:rsidP="00467A3C">
      <w:pPr>
        <w:pStyle w:val="Standard"/>
        <w:jc w:val="center"/>
        <w:rPr>
          <w:rFonts w:ascii="Encode Sans" w:hAnsi="Encode Sans"/>
          <w:b/>
          <w:bCs/>
        </w:rPr>
      </w:pPr>
      <w:r w:rsidRPr="006B0571">
        <w:rPr>
          <w:rFonts w:ascii="Encode Sans" w:hAnsi="Encode Sans"/>
          <w:b/>
          <w:bCs/>
        </w:rPr>
        <w:t>a Střední průmyslová škola elektrotechnická</w:t>
      </w:r>
    </w:p>
    <w:p w14:paraId="56249667" w14:textId="77777777" w:rsidR="00467A3C" w:rsidRPr="006B0571" w:rsidRDefault="00467A3C" w:rsidP="00467A3C">
      <w:pPr>
        <w:pStyle w:val="Standard"/>
        <w:jc w:val="center"/>
        <w:rPr>
          <w:rFonts w:ascii="Encode Sans" w:hAnsi="Encode Sans"/>
          <w:b/>
          <w:bCs/>
        </w:rPr>
      </w:pPr>
      <w:r w:rsidRPr="006B0571">
        <w:rPr>
          <w:rFonts w:ascii="Encode Sans" w:hAnsi="Encode Sans"/>
          <w:b/>
          <w:bCs/>
        </w:rPr>
        <w:t>Plzeň, Koterovská 85</w:t>
      </w:r>
    </w:p>
    <w:p w14:paraId="54AAC7A1" w14:textId="77777777" w:rsidR="00467A3C" w:rsidRPr="006B0571" w:rsidRDefault="00467A3C" w:rsidP="00467A3C">
      <w:pPr>
        <w:pStyle w:val="Standard"/>
        <w:tabs>
          <w:tab w:val="left" w:pos="0"/>
        </w:tabs>
        <w:jc w:val="both"/>
        <w:rPr>
          <w:rFonts w:ascii="Encode Sans" w:hAnsi="Encode Sans"/>
          <w:sz w:val="20"/>
        </w:rPr>
      </w:pPr>
    </w:p>
    <w:p w14:paraId="36B96001" w14:textId="77777777" w:rsidR="00467A3C" w:rsidRPr="006B0571" w:rsidRDefault="00467A3C" w:rsidP="00467A3C">
      <w:pPr>
        <w:pStyle w:val="Standard"/>
        <w:jc w:val="center"/>
        <w:rPr>
          <w:rFonts w:ascii="Encode Sans" w:hAnsi="Encode Sans"/>
          <w:b/>
          <w:bCs/>
          <w:sz w:val="40"/>
          <w:szCs w:val="40"/>
        </w:rPr>
      </w:pPr>
    </w:p>
    <w:p w14:paraId="00A4CB27" w14:textId="231A7F20" w:rsidR="00467A3C" w:rsidRPr="006B0571" w:rsidRDefault="00467A3C" w:rsidP="00467A3C">
      <w:pPr>
        <w:pStyle w:val="Standard"/>
        <w:jc w:val="center"/>
        <w:rPr>
          <w:rFonts w:ascii="Encode Sans" w:hAnsi="Encode Sans"/>
          <w:sz w:val="40"/>
          <w:szCs w:val="40"/>
        </w:rPr>
      </w:pPr>
      <w:r w:rsidRPr="006B0571">
        <w:rPr>
          <w:rFonts w:ascii="Encode Sans" w:hAnsi="Encode Sans"/>
          <w:b/>
          <w:bCs/>
          <w:sz w:val="40"/>
          <w:szCs w:val="40"/>
        </w:rPr>
        <w:t xml:space="preserve">Zadání </w:t>
      </w:r>
      <w:r w:rsidR="00A35685">
        <w:rPr>
          <w:rFonts w:ascii="Encode Sans" w:hAnsi="Encode Sans"/>
          <w:b/>
          <w:bCs/>
          <w:sz w:val="40"/>
          <w:szCs w:val="40"/>
        </w:rPr>
        <w:t>ročníkové</w:t>
      </w:r>
      <w:r w:rsidRPr="006B0571">
        <w:rPr>
          <w:rFonts w:ascii="Encode Sans" w:hAnsi="Encode Sans"/>
          <w:b/>
          <w:bCs/>
          <w:sz w:val="40"/>
          <w:szCs w:val="40"/>
        </w:rPr>
        <w:t xml:space="preserve"> práce</w:t>
      </w:r>
    </w:p>
    <w:p w14:paraId="4D1240E7" w14:textId="77777777" w:rsidR="00467A3C" w:rsidRPr="006B0571" w:rsidRDefault="00467A3C" w:rsidP="00467A3C">
      <w:pPr>
        <w:pStyle w:val="Standard"/>
        <w:rPr>
          <w:rFonts w:ascii="Encode Sans" w:hAnsi="Encode Sans"/>
          <w:b/>
          <w:sz w:val="28"/>
          <w:u w:val="single"/>
        </w:rPr>
      </w:pPr>
    </w:p>
    <w:p w14:paraId="4B8DF27D" w14:textId="64B3F31E" w:rsidR="00F056DC" w:rsidRPr="006D22C4" w:rsidRDefault="00F056DC" w:rsidP="00F056DC">
      <w:pPr>
        <w:pStyle w:val="Standard"/>
        <w:tabs>
          <w:tab w:val="left" w:pos="1719"/>
        </w:tabs>
        <w:rPr>
          <w:rFonts w:ascii="Encode Sans" w:hAnsi="Encode Sans"/>
          <w:color w:val="000000" w:themeColor="text1"/>
        </w:rPr>
      </w:pPr>
      <w:r w:rsidRPr="0020505C">
        <w:rPr>
          <w:rFonts w:ascii="Encode Sans" w:hAnsi="Encode Sans"/>
          <w:b/>
          <w:color w:val="000000" w:themeColor="text1"/>
        </w:rPr>
        <w:t>Žá</w:t>
      </w:r>
      <w:r>
        <w:rPr>
          <w:rFonts w:ascii="Encode Sans" w:hAnsi="Encode Sans"/>
          <w:b/>
          <w:color w:val="000000" w:themeColor="text1"/>
        </w:rPr>
        <w:t>ci</w:t>
      </w:r>
      <w:r w:rsidRPr="0020505C">
        <w:rPr>
          <w:rFonts w:ascii="Encode Sans" w:hAnsi="Encode Sans"/>
          <w:b/>
          <w:color w:val="000000" w:themeColor="text1"/>
        </w:rPr>
        <w:t>:</w:t>
      </w:r>
      <w:r w:rsidRPr="0020505C">
        <w:rPr>
          <w:rFonts w:ascii="Encode Sans" w:hAnsi="Encode Sans"/>
          <w:b/>
          <w:color w:val="000000" w:themeColor="text1"/>
        </w:rPr>
        <w:tab/>
      </w:r>
      <w:r w:rsidRPr="006D22C4">
        <w:rPr>
          <w:rFonts w:ascii="Encode Sans" w:hAnsi="Encode Sans"/>
          <w:bCs/>
          <w:color w:val="000000" w:themeColor="text1"/>
        </w:rPr>
        <w:t xml:space="preserve">Krutina Alfréd, </w:t>
      </w:r>
      <w:r w:rsidR="00345DB4" w:rsidRPr="006D22C4">
        <w:rPr>
          <w:rFonts w:ascii="Encode Sans" w:hAnsi="Encode Sans"/>
          <w:bCs/>
          <w:color w:val="000000" w:themeColor="text1"/>
        </w:rPr>
        <w:t>Jäger</w:t>
      </w:r>
      <w:r w:rsidRPr="006D22C4">
        <w:rPr>
          <w:rFonts w:ascii="Encode Sans" w:hAnsi="Encode Sans"/>
          <w:bCs/>
          <w:color w:val="000000" w:themeColor="text1"/>
        </w:rPr>
        <w:t xml:space="preserve"> Matěj</w:t>
      </w:r>
    </w:p>
    <w:p w14:paraId="1F9C8F10" w14:textId="77777777"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Třída:</w:t>
      </w:r>
      <w:r w:rsidRPr="006D22C4">
        <w:rPr>
          <w:rFonts w:ascii="Encode Sans" w:hAnsi="Encode Sans"/>
          <w:b/>
          <w:color w:val="000000" w:themeColor="text1"/>
        </w:rPr>
        <w:tab/>
      </w:r>
      <w:r w:rsidRPr="006D22C4">
        <w:rPr>
          <w:rFonts w:ascii="Encode Sans" w:hAnsi="Encode Sans"/>
          <w:color w:val="000000" w:themeColor="text1"/>
        </w:rPr>
        <w:t>2.D</w:t>
      </w:r>
    </w:p>
    <w:p w14:paraId="542910A2" w14:textId="77777777"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Studijní obor:</w:t>
      </w:r>
      <w:r w:rsidRPr="006D22C4">
        <w:rPr>
          <w:rFonts w:ascii="Encode Sans" w:hAnsi="Encode Sans"/>
          <w:color w:val="000000" w:themeColor="text1"/>
        </w:rPr>
        <w:tab/>
        <w:t>26-41-M/01 Elektrotechnika</w:t>
      </w:r>
    </w:p>
    <w:p w14:paraId="466FFD0E" w14:textId="77777777" w:rsidR="00F056DC" w:rsidRPr="006D22C4" w:rsidRDefault="00F056DC" w:rsidP="00F056DC">
      <w:pPr>
        <w:pStyle w:val="Standard"/>
        <w:tabs>
          <w:tab w:val="left" w:pos="1719"/>
          <w:tab w:val="center" w:pos="4996"/>
        </w:tabs>
        <w:rPr>
          <w:rFonts w:ascii="Encode Sans" w:hAnsi="Encode Sans"/>
          <w:iCs/>
          <w:color w:val="000000" w:themeColor="text1"/>
          <w:szCs w:val="16"/>
        </w:rPr>
      </w:pPr>
      <w:r w:rsidRPr="006D22C4">
        <w:rPr>
          <w:rFonts w:ascii="Encode Sans" w:hAnsi="Encode Sans"/>
          <w:b/>
          <w:color w:val="000000" w:themeColor="text1"/>
        </w:rPr>
        <w:t>Zaměření:</w:t>
      </w:r>
      <w:r w:rsidRPr="006D22C4">
        <w:rPr>
          <w:rFonts w:ascii="Encode Sans" w:hAnsi="Encode Sans"/>
          <w:i/>
          <w:color w:val="000000" w:themeColor="text1"/>
          <w:szCs w:val="16"/>
        </w:rPr>
        <w:tab/>
      </w:r>
      <w:r w:rsidRPr="006D22C4">
        <w:rPr>
          <w:rFonts w:ascii="Encode Sans" w:hAnsi="Encode Sans"/>
          <w:iCs/>
          <w:color w:val="000000" w:themeColor="text1"/>
          <w:szCs w:val="16"/>
        </w:rPr>
        <w:t>IoT</w:t>
      </w:r>
    </w:p>
    <w:p w14:paraId="514BD2A2" w14:textId="41CB870F"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Školní rok:</w:t>
      </w:r>
      <w:r w:rsidRPr="006D22C4">
        <w:rPr>
          <w:rFonts w:ascii="Encode Sans" w:hAnsi="Encode Sans"/>
          <w:color w:val="000000" w:themeColor="text1"/>
        </w:rPr>
        <w:t xml:space="preserve"> </w:t>
      </w:r>
      <w:r w:rsidRPr="006D22C4">
        <w:rPr>
          <w:rFonts w:ascii="Encode Sans" w:hAnsi="Encode Sans"/>
          <w:color w:val="000000" w:themeColor="text1"/>
        </w:rPr>
        <w:tab/>
      </w:r>
      <w:r w:rsidR="00345DB4" w:rsidRPr="006D22C4">
        <w:rPr>
          <w:rFonts w:ascii="Encode Sans" w:hAnsi="Encode Sans"/>
          <w:color w:val="000000" w:themeColor="text1"/>
        </w:rPr>
        <w:t>2025–2026</w:t>
      </w:r>
    </w:p>
    <w:p w14:paraId="64DC74CE" w14:textId="77777777" w:rsidR="00F056DC" w:rsidRPr="006D22C4" w:rsidRDefault="00F056DC" w:rsidP="00F056DC">
      <w:pPr>
        <w:pStyle w:val="Standard"/>
        <w:tabs>
          <w:tab w:val="left" w:pos="1719"/>
        </w:tabs>
        <w:rPr>
          <w:rFonts w:ascii="Encode Sans" w:hAnsi="Encode Sans"/>
          <w:iCs/>
          <w:color w:val="000000" w:themeColor="text1"/>
        </w:rPr>
      </w:pPr>
      <w:r w:rsidRPr="006D22C4">
        <w:rPr>
          <w:rFonts w:ascii="Encode Sans" w:hAnsi="Encode Sans"/>
          <w:b/>
          <w:bCs/>
          <w:iCs/>
          <w:color w:val="000000" w:themeColor="text1"/>
        </w:rPr>
        <w:t xml:space="preserve">Téma práce: </w:t>
      </w:r>
      <w:r w:rsidRPr="006D22C4">
        <w:rPr>
          <w:rFonts w:ascii="Encode Sans" w:hAnsi="Encode Sans"/>
          <w:b/>
          <w:bCs/>
          <w:iCs/>
          <w:color w:val="000000" w:themeColor="text1"/>
        </w:rPr>
        <w:tab/>
      </w:r>
      <w:r w:rsidRPr="006D22C4">
        <w:rPr>
          <w:rFonts w:ascii="Encode Sans" w:hAnsi="Encode Sans"/>
          <w:iCs/>
          <w:color w:val="000000" w:themeColor="text1"/>
        </w:rPr>
        <w:t>chytrá šachovnice</w:t>
      </w:r>
    </w:p>
    <w:p w14:paraId="382164A0" w14:textId="77777777" w:rsidR="00467A3C" w:rsidRPr="00806C62" w:rsidRDefault="00467A3C" w:rsidP="00467A3C">
      <w:pPr>
        <w:pStyle w:val="Standard"/>
        <w:tabs>
          <w:tab w:val="left" w:pos="1719"/>
        </w:tabs>
        <w:rPr>
          <w:rFonts w:ascii="Encode Sans" w:hAnsi="Encode Sans"/>
          <w:b/>
          <w:bCs/>
          <w:iCs/>
        </w:rPr>
      </w:pPr>
      <w:r>
        <w:rPr>
          <w:rFonts w:ascii="Encode Sans" w:hAnsi="Encode Sans"/>
          <w:b/>
          <w:bCs/>
          <w:iCs/>
        </w:rPr>
        <w:br/>
      </w:r>
      <w:r w:rsidRPr="00F044F6">
        <w:rPr>
          <w:rFonts w:ascii="Encode Sans" w:hAnsi="Encode Sans"/>
          <w:b/>
          <w:bCs/>
          <w:iCs/>
        </w:rPr>
        <w:t xml:space="preserve">Pokyny k obsahu a rozsahu </w:t>
      </w:r>
      <w:r>
        <w:rPr>
          <w:rFonts w:ascii="Encode Sans" w:hAnsi="Encode Sans"/>
          <w:b/>
          <w:bCs/>
          <w:iCs/>
        </w:rPr>
        <w:t>p</w:t>
      </w:r>
      <w:r w:rsidRPr="00F044F6">
        <w:rPr>
          <w:rFonts w:ascii="Encode Sans" w:hAnsi="Encode Sans"/>
          <w:b/>
          <w:bCs/>
          <w:iCs/>
        </w:rPr>
        <w:t>ráce:</w:t>
      </w:r>
    </w:p>
    <w:p w14:paraId="6FBEBE98" w14:textId="0020C6C9" w:rsidR="006D22C4" w:rsidRDefault="00577AE5" w:rsidP="00467A3C">
      <w:pPr>
        <w:pStyle w:val="Zhlav"/>
        <w:tabs>
          <w:tab w:val="clear" w:pos="4818"/>
        </w:tabs>
        <w:jc w:val="both"/>
        <w:rPr>
          <w:rFonts w:ascii="Encode Sans" w:hAnsi="Encode Sans"/>
          <w:iCs/>
        </w:rPr>
      </w:pPr>
      <w:r w:rsidRPr="00577AE5">
        <w:rPr>
          <w:rFonts w:ascii="Encode Sans" w:hAnsi="Encode Sans"/>
          <w:iCs/>
        </w:rPr>
        <w:t>Návrh a realizace inteligentní šachovnice (e-board), která detekuje pohyby figurek, vizualizuje tahy pomocí LED</w:t>
      </w:r>
    </w:p>
    <w:p w14:paraId="2D5D08B9" w14:textId="77777777" w:rsidR="00577AE5" w:rsidRPr="00927C88" w:rsidRDefault="00577AE5" w:rsidP="00467A3C">
      <w:pPr>
        <w:pStyle w:val="Zhlav"/>
        <w:tabs>
          <w:tab w:val="clear" w:pos="4818"/>
        </w:tabs>
        <w:jc w:val="both"/>
        <w:rPr>
          <w:rFonts w:ascii="Encode Sans" w:hAnsi="Encode Sans"/>
          <w:iCs/>
        </w:rPr>
      </w:pPr>
    </w:p>
    <w:p w14:paraId="4268ABDB" w14:textId="77777777" w:rsidR="00467A3C" w:rsidRDefault="00467A3C" w:rsidP="00467A3C">
      <w:pPr>
        <w:pStyle w:val="Standard"/>
        <w:rPr>
          <w:rFonts w:ascii="Encode Sans" w:hAnsi="Encode Sans"/>
          <w:b/>
          <w:bCs/>
          <w:color w:val="000000"/>
        </w:rPr>
      </w:pPr>
      <w:r w:rsidRPr="006B0571">
        <w:rPr>
          <w:rFonts w:ascii="Encode Sans" w:hAnsi="Encode Sans"/>
          <w:b/>
          <w:bCs/>
          <w:color w:val="000000"/>
        </w:rPr>
        <w:t>Určení částí tématu zpracovávaných jednotlivými žáky:</w:t>
      </w:r>
    </w:p>
    <w:p w14:paraId="7B0896C3" w14:textId="4E7BA564" w:rsidR="00354B5E" w:rsidRPr="000B6E55" w:rsidRDefault="00354B5E" w:rsidP="00467A3C">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HW </w:t>
      </w:r>
      <w:r w:rsidR="00521300">
        <w:rPr>
          <w:rFonts w:ascii="Encode Sans" w:hAnsi="Encode Sans"/>
          <w:bCs/>
          <w:color w:val="000000" w:themeColor="text1"/>
        </w:rPr>
        <w:t xml:space="preserve">– </w:t>
      </w:r>
      <w:r w:rsidR="002A5880">
        <w:rPr>
          <w:rFonts w:ascii="Encode Sans" w:hAnsi="Encode Sans"/>
          <w:bCs/>
          <w:color w:val="000000" w:themeColor="text1"/>
        </w:rPr>
        <w:t>Elektrotechnický n</w:t>
      </w:r>
      <w:r w:rsidR="007E5378">
        <w:rPr>
          <w:rFonts w:ascii="Encode Sans" w:hAnsi="Encode Sans"/>
          <w:bCs/>
          <w:color w:val="000000" w:themeColor="text1"/>
        </w:rPr>
        <w:t>ávrh</w:t>
      </w:r>
      <w:r w:rsidR="00521300">
        <w:rPr>
          <w:rFonts w:ascii="Encode Sans" w:hAnsi="Encode Sans"/>
          <w:bCs/>
          <w:color w:val="000000" w:themeColor="text1"/>
        </w:rPr>
        <w:t xml:space="preserve"> </w:t>
      </w:r>
      <w:r w:rsidR="007E5378">
        <w:rPr>
          <w:rFonts w:ascii="Encode Sans" w:hAnsi="Encode Sans"/>
          <w:bCs/>
          <w:color w:val="000000" w:themeColor="text1"/>
        </w:rPr>
        <w:t>zařízení</w:t>
      </w:r>
      <w:r w:rsidR="006D22C4">
        <w:rPr>
          <w:rFonts w:ascii="Encode Sans" w:hAnsi="Encode Sans"/>
          <w:bCs/>
          <w:color w:val="000000" w:themeColor="text1"/>
        </w:rPr>
        <w:t xml:space="preserve">: Matěj </w:t>
      </w:r>
      <w:r w:rsidR="0076519E">
        <w:rPr>
          <w:rFonts w:ascii="Encode Sans" w:hAnsi="Encode Sans"/>
          <w:bCs/>
          <w:color w:val="000000" w:themeColor="text1"/>
        </w:rPr>
        <w:t>Jäger</w:t>
      </w:r>
      <w:r w:rsidR="006D22C4">
        <w:rPr>
          <w:rFonts w:ascii="Encode Sans" w:hAnsi="Encode Sans"/>
          <w:bCs/>
          <w:color w:val="000000" w:themeColor="text1"/>
        </w:rPr>
        <w:t xml:space="preserve"> </w:t>
      </w:r>
    </w:p>
    <w:p w14:paraId="0ED07E27" w14:textId="1653728C" w:rsidR="000B6E55" w:rsidRDefault="001E1323" w:rsidP="000B6E55">
      <w:pPr>
        <w:pStyle w:val="Standard"/>
        <w:numPr>
          <w:ilvl w:val="0"/>
          <w:numId w:val="16"/>
        </w:numPr>
        <w:tabs>
          <w:tab w:val="left" w:pos="3402"/>
        </w:tabs>
        <w:rPr>
          <w:rFonts w:ascii="Encode Sans" w:hAnsi="Encode Sans"/>
          <w:bCs/>
          <w:color w:val="000000" w:themeColor="text1"/>
        </w:rPr>
      </w:pPr>
      <w:r w:rsidRPr="001E1323">
        <w:rPr>
          <w:rFonts w:ascii="Encode Sans" w:hAnsi="Encode Sans"/>
          <w:bCs/>
          <w:color w:val="000000" w:themeColor="text1"/>
        </w:rPr>
        <w:t>Detekce figurek je založena na principu maticového skenování řádků a sloupců pro rychlé určení polohy, zatímco vizualizace tahů probíhá pomocí adresovatelných RGB LED diod zapojených v sériovém řetězci, který umožňuje ovládání všech polí jediným datovým signálem.</w:t>
      </w:r>
    </w:p>
    <w:p w14:paraId="4AAF285A" w14:textId="77777777" w:rsidR="00354B5E" w:rsidRPr="00354B5E" w:rsidRDefault="00354B5E" w:rsidP="006D22C4">
      <w:pPr>
        <w:pStyle w:val="Standard"/>
        <w:tabs>
          <w:tab w:val="left" w:pos="3402"/>
        </w:tabs>
        <w:rPr>
          <w:rFonts w:ascii="Encode Sans" w:hAnsi="Encode Sans"/>
          <w:bCs/>
          <w:color w:val="000000" w:themeColor="text1"/>
        </w:rPr>
      </w:pPr>
    </w:p>
    <w:p w14:paraId="48985FD3" w14:textId="47A50F47" w:rsidR="00354B5E" w:rsidRDefault="007104BC" w:rsidP="00354B5E">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FW </w:t>
      </w:r>
      <w:r w:rsidR="00521300">
        <w:rPr>
          <w:rFonts w:ascii="Encode Sans" w:hAnsi="Encode Sans"/>
          <w:bCs/>
          <w:color w:val="000000" w:themeColor="text1"/>
        </w:rPr>
        <w:t xml:space="preserve">– </w:t>
      </w:r>
      <w:r w:rsidR="0075557C">
        <w:rPr>
          <w:rFonts w:ascii="Encode Sans" w:hAnsi="Encode Sans"/>
          <w:bCs/>
          <w:color w:val="000000" w:themeColor="text1"/>
        </w:rPr>
        <w:t>Vývoj programu pro</w:t>
      </w:r>
      <w:r w:rsidR="00521300">
        <w:rPr>
          <w:rFonts w:ascii="Encode Sans" w:hAnsi="Encode Sans"/>
          <w:bCs/>
          <w:color w:val="000000" w:themeColor="text1"/>
        </w:rPr>
        <w:t xml:space="preserve"> </w:t>
      </w:r>
      <w:r>
        <w:rPr>
          <w:rFonts w:ascii="Encode Sans" w:hAnsi="Encode Sans"/>
          <w:bCs/>
          <w:color w:val="000000" w:themeColor="text1"/>
        </w:rPr>
        <w:t>zařízení</w:t>
      </w:r>
      <w:r w:rsidR="00E375EF">
        <w:rPr>
          <w:rFonts w:ascii="Encode Sans" w:hAnsi="Encode Sans"/>
          <w:bCs/>
          <w:color w:val="000000" w:themeColor="text1"/>
        </w:rPr>
        <w:t>: Alfréd Krutina</w:t>
      </w:r>
    </w:p>
    <w:p w14:paraId="6A9B22E4" w14:textId="77777777" w:rsidR="00E375EF" w:rsidRDefault="00E375EF" w:rsidP="00E375EF">
      <w:pPr>
        <w:pStyle w:val="Odstavecseseznamem"/>
        <w:rPr>
          <w:rFonts w:ascii="Encode Sans" w:hAnsi="Encode Sans"/>
          <w:bCs/>
          <w:color w:val="000000" w:themeColor="text1"/>
        </w:rPr>
      </w:pPr>
    </w:p>
    <w:p w14:paraId="1492CCF5" w14:textId="5F8F0063" w:rsidR="00E375EF" w:rsidRPr="00E375EF" w:rsidRDefault="00E375EF" w:rsidP="00E375EF">
      <w:pPr>
        <w:pStyle w:val="Standard"/>
        <w:numPr>
          <w:ilvl w:val="0"/>
          <w:numId w:val="15"/>
        </w:numPr>
        <w:tabs>
          <w:tab w:val="left" w:pos="3402"/>
        </w:tabs>
        <w:rPr>
          <w:rFonts w:ascii="Encode Sans" w:hAnsi="Encode Sans"/>
          <w:bCs/>
          <w:color w:val="000000" w:themeColor="text1"/>
        </w:rPr>
      </w:pPr>
      <w:r w:rsidRPr="00E375EF">
        <w:rPr>
          <w:rFonts w:ascii="Encode Sans" w:hAnsi="Encode Sans"/>
          <w:bCs/>
          <w:color w:val="000000" w:themeColor="text1"/>
        </w:rPr>
        <w:t>Firmware implementuje šachovou logiku, zpracovává a validuje tahy, koordinuje komunikaci</w:t>
      </w:r>
    </w:p>
    <w:p w14:paraId="3BCAB554" w14:textId="2DE7FC11" w:rsidR="00E375EF" w:rsidRDefault="00E375EF" w:rsidP="00E375EF">
      <w:pPr>
        <w:pStyle w:val="Standard"/>
        <w:tabs>
          <w:tab w:val="left" w:pos="3402"/>
        </w:tabs>
        <w:ind w:left="1080"/>
        <w:rPr>
          <w:rFonts w:ascii="Encode Sans" w:hAnsi="Encode Sans"/>
          <w:bCs/>
          <w:color w:val="000000" w:themeColor="text1"/>
        </w:rPr>
      </w:pPr>
      <w:r w:rsidRPr="00E375EF">
        <w:rPr>
          <w:rFonts w:ascii="Encode Sans" w:hAnsi="Encode Sans"/>
          <w:bCs/>
          <w:color w:val="000000" w:themeColor="text1"/>
        </w:rPr>
        <w:t>mezi systémovými komponentami a spravuje stav hry v reálném čase.</w:t>
      </w:r>
    </w:p>
    <w:p w14:paraId="5B17E922" w14:textId="77777777" w:rsidR="006B2E3A" w:rsidRDefault="006B2E3A" w:rsidP="006B2E3A">
      <w:pPr>
        <w:pStyle w:val="Standard"/>
        <w:tabs>
          <w:tab w:val="left" w:pos="3402"/>
        </w:tabs>
        <w:rPr>
          <w:rFonts w:ascii="Encode Sans" w:hAnsi="Encode Sans"/>
          <w:bCs/>
          <w:color w:val="000000" w:themeColor="text1"/>
        </w:rPr>
      </w:pPr>
    </w:p>
    <w:p w14:paraId="7613C364" w14:textId="647A7A3E" w:rsidR="00F830BA" w:rsidRDefault="00F830BA" w:rsidP="00F830BA">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SW – Vývoj aplikace/webové stránky pro </w:t>
      </w:r>
      <w:r w:rsidR="001F557A">
        <w:rPr>
          <w:rFonts w:ascii="Encode Sans" w:hAnsi="Encode Sans"/>
          <w:bCs/>
          <w:color w:val="000000" w:themeColor="text1"/>
        </w:rPr>
        <w:t>zařízení</w:t>
      </w:r>
    </w:p>
    <w:p w14:paraId="25413133" w14:textId="2AA890CE" w:rsidR="00E375EF" w:rsidRPr="00E375EF" w:rsidRDefault="00A71C6B" w:rsidP="00E375EF">
      <w:pPr>
        <w:pStyle w:val="Standard"/>
        <w:numPr>
          <w:ilvl w:val="0"/>
          <w:numId w:val="15"/>
        </w:numPr>
        <w:tabs>
          <w:tab w:val="left" w:pos="3402"/>
        </w:tabs>
        <w:rPr>
          <w:rFonts w:ascii="Encode Sans" w:hAnsi="Encode Sans"/>
          <w:bCs/>
          <w:color w:val="000000" w:themeColor="text1"/>
        </w:rPr>
      </w:pPr>
      <w:r w:rsidRPr="00E375EF">
        <w:rPr>
          <w:rFonts w:ascii="Encode Sans" w:hAnsi="Encode Sans"/>
          <w:bCs/>
          <w:color w:val="000000" w:themeColor="text1"/>
        </w:rPr>
        <w:t>W</w:t>
      </w:r>
      <w:r>
        <w:rPr>
          <w:rFonts w:ascii="Encode Sans" w:hAnsi="Encode Sans"/>
          <w:bCs/>
          <w:color w:val="000000" w:themeColor="text1"/>
        </w:rPr>
        <w:t>IFI</w:t>
      </w:r>
      <w:r w:rsidR="00864580">
        <w:rPr>
          <w:rFonts w:ascii="Encode Sans" w:hAnsi="Encode Sans"/>
          <w:bCs/>
          <w:color w:val="000000" w:themeColor="text1"/>
        </w:rPr>
        <w:t xml:space="preserve"> </w:t>
      </w:r>
      <w:r w:rsidR="00E375EF" w:rsidRPr="00E375EF">
        <w:rPr>
          <w:rFonts w:ascii="Encode Sans" w:hAnsi="Encode Sans"/>
          <w:bCs/>
          <w:color w:val="000000" w:themeColor="text1"/>
        </w:rPr>
        <w:t>Access Point (AP) s HTTP serverem pro přímé připojení a WiFi Station (STA) pro</w:t>
      </w:r>
    </w:p>
    <w:p w14:paraId="51093509" w14:textId="627B7045" w:rsidR="00E375EF" w:rsidRPr="00E375EF" w:rsidRDefault="00E375EF" w:rsidP="00E375EF">
      <w:pPr>
        <w:pStyle w:val="Standard"/>
        <w:tabs>
          <w:tab w:val="left" w:pos="3402"/>
        </w:tabs>
        <w:ind w:left="709"/>
        <w:rPr>
          <w:rFonts w:ascii="Encode Sans" w:hAnsi="Encode Sans"/>
          <w:bCs/>
          <w:color w:val="000000" w:themeColor="text1"/>
        </w:rPr>
      </w:pPr>
      <w:r w:rsidRPr="00E375EF">
        <w:rPr>
          <w:rFonts w:ascii="Encode Sans" w:hAnsi="Encode Sans"/>
          <w:bCs/>
          <w:color w:val="000000" w:themeColor="text1"/>
        </w:rPr>
        <w:t xml:space="preserve">       připojení k domácí síti, webové rozhraní s REST API poskytuje vzdálené ovládání a sledování</w:t>
      </w:r>
    </w:p>
    <w:p w14:paraId="5341BD39" w14:textId="77777777" w:rsidR="00864580" w:rsidRDefault="00E375EF" w:rsidP="00E375EF">
      <w:pPr>
        <w:pStyle w:val="Standard"/>
        <w:tabs>
          <w:tab w:val="left" w:pos="3402"/>
        </w:tabs>
        <w:ind w:left="709"/>
        <w:rPr>
          <w:rFonts w:ascii="Encode Sans" w:hAnsi="Encode Sans"/>
          <w:bCs/>
          <w:color w:val="000000" w:themeColor="text1"/>
        </w:rPr>
      </w:pPr>
      <w:r w:rsidRPr="00E375EF">
        <w:rPr>
          <w:rFonts w:ascii="Encode Sans" w:hAnsi="Encode Sans"/>
          <w:bCs/>
          <w:color w:val="000000" w:themeColor="text1"/>
        </w:rPr>
        <w:t xml:space="preserve">       hry</w:t>
      </w:r>
    </w:p>
    <w:p w14:paraId="79B3050E" w14:textId="1C051DF5" w:rsidR="00F830BA" w:rsidRDefault="00E375EF" w:rsidP="00E375EF">
      <w:pPr>
        <w:pStyle w:val="Standard"/>
        <w:tabs>
          <w:tab w:val="left" w:pos="3402"/>
        </w:tabs>
        <w:ind w:left="709"/>
        <w:rPr>
          <w:rFonts w:ascii="Encode Sans" w:hAnsi="Encode Sans"/>
          <w:bCs/>
          <w:color w:val="000000" w:themeColor="text1"/>
        </w:rPr>
      </w:pPr>
      <w:r>
        <w:rPr>
          <w:rFonts w:ascii="Encode Sans" w:hAnsi="Encode Sans"/>
          <w:bCs/>
          <w:color w:val="FF0000"/>
        </w:rPr>
        <w:tab/>
      </w:r>
    </w:p>
    <w:p w14:paraId="579361BF" w14:textId="6A041259" w:rsidR="006B2E3A" w:rsidRDefault="00736707" w:rsidP="006B2E3A">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Návrh</w:t>
      </w:r>
      <w:r w:rsidR="007F06A8">
        <w:rPr>
          <w:rFonts w:ascii="Encode Sans" w:hAnsi="Encode Sans"/>
          <w:bCs/>
          <w:color w:val="000000" w:themeColor="text1"/>
        </w:rPr>
        <w:t xml:space="preserve"> </w:t>
      </w:r>
      <w:r w:rsidR="008471BE">
        <w:rPr>
          <w:rFonts w:ascii="Encode Sans" w:hAnsi="Encode Sans"/>
          <w:bCs/>
          <w:color w:val="000000" w:themeColor="text1"/>
        </w:rPr>
        <w:t>mechanických</w:t>
      </w:r>
      <w:r>
        <w:rPr>
          <w:rFonts w:ascii="Encode Sans" w:hAnsi="Encode Sans"/>
          <w:bCs/>
          <w:color w:val="000000" w:themeColor="text1"/>
        </w:rPr>
        <w:t xml:space="preserve"> částí zař</w:t>
      </w:r>
      <w:r w:rsidR="006B2E3A">
        <w:rPr>
          <w:rFonts w:ascii="Encode Sans" w:hAnsi="Encode Sans"/>
          <w:bCs/>
          <w:color w:val="000000" w:themeColor="text1"/>
        </w:rPr>
        <w:t>ízení</w:t>
      </w:r>
    </w:p>
    <w:p w14:paraId="44A70C65" w14:textId="704641EE" w:rsidR="006B2E3A" w:rsidRPr="006820E5" w:rsidRDefault="006F33C9" w:rsidP="006B2E3A">
      <w:pPr>
        <w:pStyle w:val="Standard"/>
        <w:numPr>
          <w:ilvl w:val="0"/>
          <w:numId w:val="14"/>
        </w:numPr>
        <w:tabs>
          <w:tab w:val="left" w:pos="3402"/>
        </w:tabs>
        <w:rPr>
          <w:rFonts w:ascii="Encode Sans" w:hAnsi="Encode Sans"/>
          <w:bCs/>
          <w:color w:val="000000" w:themeColor="text1"/>
        </w:rPr>
      </w:pPr>
      <w:r w:rsidRPr="006F33C9">
        <w:rPr>
          <w:rFonts w:ascii="Encode Sans" w:hAnsi="Encode Sans"/>
          <w:bCs/>
          <w:color w:val="000000" w:themeColor="text1"/>
        </w:rPr>
        <w:t>Celá konstrukce byla navržena v softwaru Autodesk Fusion 360 jako spojení vnějšího designového šasi s integrovanými funkčními prvky a vnitřního modulárního systému, který zajišťuje přesné uložení a ochranu všech vnitřních součástek.</w:t>
      </w:r>
    </w:p>
    <w:p w14:paraId="65EB6843" w14:textId="77777777" w:rsidR="00467A3C" w:rsidRPr="006B0571" w:rsidRDefault="00467A3C" w:rsidP="00467A3C">
      <w:pPr>
        <w:pStyle w:val="Standard"/>
        <w:rPr>
          <w:rFonts w:ascii="Encode Sans" w:hAnsi="Encode Sans"/>
          <w:b/>
          <w:bCs/>
          <w:i/>
        </w:rPr>
      </w:pPr>
    </w:p>
    <w:p w14:paraId="449F3270" w14:textId="47687B24" w:rsidR="00467A3C" w:rsidRPr="006B0571" w:rsidRDefault="00467A3C" w:rsidP="00467A3C">
      <w:pPr>
        <w:pStyle w:val="Standard"/>
        <w:rPr>
          <w:rFonts w:ascii="Encode Sans" w:hAnsi="Encode Sans"/>
          <w:i/>
        </w:rPr>
      </w:pPr>
      <w:r w:rsidRPr="006B0571">
        <w:rPr>
          <w:rFonts w:ascii="Encode Sans" w:hAnsi="Encode Sans"/>
          <w:b/>
          <w:bCs/>
          <w:i/>
        </w:rPr>
        <w:t xml:space="preserve">Požadavek na počet vyhotovení </w:t>
      </w:r>
      <w:r w:rsidR="00CE240E">
        <w:rPr>
          <w:rFonts w:ascii="Encode Sans" w:hAnsi="Encode Sans"/>
          <w:b/>
          <w:bCs/>
          <w:i/>
        </w:rPr>
        <w:t>ročníkové</w:t>
      </w:r>
      <w:r w:rsidRPr="006B0571">
        <w:rPr>
          <w:rFonts w:ascii="Encode Sans" w:hAnsi="Encode Sans"/>
          <w:b/>
          <w:bCs/>
          <w:i/>
        </w:rPr>
        <w:t xml:space="preserve"> práce:</w:t>
      </w:r>
      <w:r w:rsidRPr="006B0571">
        <w:rPr>
          <w:rFonts w:ascii="Encode Sans" w:hAnsi="Encode Sans"/>
          <w:i/>
        </w:rPr>
        <w:t xml:space="preserve"> </w:t>
      </w:r>
      <w:r w:rsidRPr="006B0571">
        <w:rPr>
          <w:rFonts w:ascii="Encode Sans" w:hAnsi="Encode Sans"/>
          <w:i/>
        </w:rPr>
        <w:tab/>
      </w:r>
      <w:r w:rsidR="002769DB">
        <w:rPr>
          <w:rFonts w:ascii="Encode Sans" w:hAnsi="Encode Sans"/>
          <w:i/>
        </w:rPr>
        <w:t>1</w:t>
      </w:r>
      <w:r w:rsidRPr="006B0571">
        <w:rPr>
          <w:rFonts w:ascii="Encode Sans" w:hAnsi="Encode Sans"/>
          <w:i/>
        </w:rPr>
        <w:t xml:space="preserve"> výtisk</w:t>
      </w:r>
    </w:p>
    <w:p w14:paraId="2A5EDDFD" w14:textId="1B70E574" w:rsidR="00467A3C" w:rsidRPr="006B3F0C" w:rsidRDefault="00467A3C" w:rsidP="00467A3C">
      <w:pPr>
        <w:pStyle w:val="Zhlav"/>
        <w:tabs>
          <w:tab w:val="clear" w:pos="4818"/>
          <w:tab w:val="left" w:pos="2827"/>
        </w:tabs>
        <w:spacing w:line="360" w:lineRule="auto"/>
        <w:jc w:val="both"/>
        <w:rPr>
          <w:rFonts w:ascii="Encode Sans" w:hAnsi="Encode Sans"/>
          <w:b/>
          <w:bCs/>
          <w:iCs/>
        </w:rPr>
      </w:pPr>
      <w:r w:rsidRPr="006B3F0C">
        <w:rPr>
          <w:rFonts w:ascii="Encode Sans" w:hAnsi="Encode Sans"/>
          <w:iCs/>
        </w:rPr>
        <w:t>Termín odevzdání:</w:t>
      </w:r>
      <w:r w:rsidRPr="006B3F0C">
        <w:rPr>
          <w:rFonts w:ascii="Encode Sans" w:hAnsi="Encode Sans"/>
          <w:iCs/>
        </w:rPr>
        <w:tab/>
      </w:r>
      <w:r w:rsidR="001E5C11">
        <w:rPr>
          <w:rFonts w:ascii="Encode Sans" w:hAnsi="Encode Sans"/>
          <w:b/>
          <w:bCs/>
          <w:iCs/>
        </w:rPr>
        <w:t>09</w:t>
      </w:r>
      <w:r w:rsidRPr="006B3F0C">
        <w:rPr>
          <w:rFonts w:ascii="Encode Sans" w:hAnsi="Encode Sans"/>
          <w:b/>
          <w:bCs/>
          <w:iCs/>
        </w:rPr>
        <w:t xml:space="preserve">. </w:t>
      </w:r>
      <w:r w:rsidR="00431CA9">
        <w:rPr>
          <w:rFonts w:ascii="Encode Sans" w:hAnsi="Encode Sans"/>
          <w:b/>
          <w:bCs/>
          <w:iCs/>
        </w:rPr>
        <w:t>června</w:t>
      </w:r>
      <w:r w:rsidRPr="006B3F0C">
        <w:rPr>
          <w:rFonts w:ascii="Encode Sans" w:hAnsi="Encode Sans"/>
          <w:b/>
          <w:bCs/>
          <w:iCs/>
        </w:rPr>
        <w:t xml:space="preserve"> 202</w:t>
      </w:r>
      <w:r w:rsidR="000C57F6">
        <w:rPr>
          <w:rFonts w:ascii="Encode Sans" w:hAnsi="Encode Sans"/>
          <w:b/>
          <w:bCs/>
          <w:iCs/>
        </w:rPr>
        <w:t>6</w:t>
      </w:r>
    </w:p>
    <w:p w14:paraId="1476EA96" w14:textId="22B8CC39" w:rsidR="00467A3C" w:rsidRPr="006B3F0C" w:rsidRDefault="00467A3C" w:rsidP="00467A3C">
      <w:pPr>
        <w:pStyle w:val="Zhlav"/>
        <w:tabs>
          <w:tab w:val="clear" w:pos="4818"/>
          <w:tab w:val="left" w:pos="2827"/>
        </w:tabs>
        <w:spacing w:line="360" w:lineRule="auto"/>
        <w:jc w:val="both"/>
        <w:rPr>
          <w:rFonts w:ascii="Encode Sans" w:hAnsi="Encode Sans"/>
          <w:b/>
          <w:iCs/>
        </w:rPr>
      </w:pPr>
      <w:r w:rsidRPr="006B3F0C">
        <w:rPr>
          <w:rFonts w:ascii="Encode Sans" w:hAnsi="Encode Sans"/>
          <w:iCs/>
        </w:rPr>
        <w:t>Čas obhajoby:</w:t>
      </w:r>
      <w:r w:rsidRPr="006B3F0C">
        <w:rPr>
          <w:rFonts w:ascii="Encode Sans" w:hAnsi="Encode Sans"/>
          <w:iCs/>
        </w:rPr>
        <w:tab/>
      </w:r>
      <w:r w:rsidRPr="006B3F0C">
        <w:rPr>
          <w:rFonts w:ascii="Encode Sans" w:hAnsi="Encode Sans"/>
          <w:b/>
          <w:iCs/>
        </w:rPr>
        <w:t>5</w:t>
      </w:r>
      <w:r w:rsidR="0083528A">
        <w:rPr>
          <w:rFonts w:ascii="Encode Sans" w:hAnsi="Encode Sans"/>
          <w:b/>
          <w:iCs/>
        </w:rPr>
        <w:t>-8</w:t>
      </w:r>
      <w:r w:rsidRPr="006B3F0C">
        <w:rPr>
          <w:rFonts w:ascii="Encode Sans" w:hAnsi="Encode Sans"/>
          <w:b/>
          <w:iCs/>
        </w:rPr>
        <w:t xml:space="preserve"> minut</w:t>
      </w:r>
    </w:p>
    <w:p w14:paraId="31122E65" w14:textId="16704108" w:rsidR="00467A3C" w:rsidRPr="006B3F0C" w:rsidRDefault="00467A3C" w:rsidP="00467A3C">
      <w:pPr>
        <w:pStyle w:val="Standard"/>
        <w:tabs>
          <w:tab w:val="left" w:pos="2811"/>
        </w:tabs>
        <w:ind w:left="30" w:hanging="15"/>
        <w:jc w:val="both"/>
        <w:rPr>
          <w:rFonts w:ascii="Encode Sans" w:hAnsi="Encode Sans"/>
          <w:b/>
          <w:bCs/>
          <w:iCs/>
          <w:color w:val="000000" w:themeColor="text1"/>
        </w:rPr>
      </w:pPr>
      <w:r w:rsidRPr="006B3F0C">
        <w:rPr>
          <w:rFonts w:ascii="Encode Sans" w:hAnsi="Encode Sans"/>
          <w:iCs/>
        </w:rPr>
        <w:t>Vedoucí práce:</w:t>
      </w:r>
      <w:r w:rsidRPr="006B3F0C">
        <w:rPr>
          <w:rFonts w:ascii="Encode Sans" w:hAnsi="Encode Sans"/>
          <w:iCs/>
        </w:rPr>
        <w:tab/>
      </w:r>
      <w:r w:rsidR="0008740E" w:rsidRPr="000C57F6">
        <w:rPr>
          <w:rFonts w:ascii="Encode Sans" w:hAnsi="Encode Sans"/>
          <w:b/>
          <w:bCs/>
          <w:iCs/>
          <w:color w:val="000000" w:themeColor="text1"/>
        </w:rPr>
        <w:t>Miroslav Soukup</w:t>
      </w:r>
    </w:p>
    <w:p w14:paraId="60C79EE3" w14:textId="77777777" w:rsidR="00467A3C" w:rsidRPr="006B0571" w:rsidRDefault="00467A3C" w:rsidP="00467A3C">
      <w:pPr>
        <w:pStyle w:val="Standard"/>
        <w:tabs>
          <w:tab w:val="left" w:pos="5107"/>
        </w:tabs>
        <w:ind w:left="30" w:hanging="15"/>
        <w:jc w:val="both"/>
        <w:rPr>
          <w:rFonts w:ascii="Encode Sans" w:hAnsi="Encode Sans"/>
        </w:rPr>
      </w:pPr>
    </w:p>
    <w:p w14:paraId="48990090" w14:textId="493DBA1F" w:rsidR="00467A3C" w:rsidRPr="006B0571" w:rsidRDefault="00467A3C" w:rsidP="003A4644">
      <w:pPr>
        <w:pStyle w:val="Standard"/>
        <w:tabs>
          <w:tab w:val="left" w:pos="5107"/>
        </w:tabs>
        <w:ind w:left="30" w:hanging="15"/>
        <w:jc w:val="both"/>
        <w:rPr>
          <w:rFonts w:ascii="Encode Sans" w:hAnsi="Encode Sans"/>
        </w:rPr>
      </w:pPr>
      <w:r w:rsidRPr="006B0571">
        <w:rPr>
          <w:rFonts w:ascii="Encode Sans" w:hAnsi="Encode Sans"/>
        </w:rPr>
        <w:t xml:space="preserve">Projednáno </w:t>
      </w:r>
      <w:r w:rsidR="00794FB8">
        <w:rPr>
          <w:rFonts w:ascii="Encode Sans" w:hAnsi="Encode Sans"/>
        </w:rPr>
        <w:t xml:space="preserve">a schváleno učitelem předmětu </w:t>
      </w:r>
      <w:r w:rsidR="00794FB8" w:rsidRPr="00794FB8">
        <w:rPr>
          <w:rFonts w:ascii="Encode Sans" w:hAnsi="Encode Sans"/>
          <w:b/>
          <w:bCs/>
        </w:rPr>
        <w:t>IoT</w:t>
      </w:r>
      <w:r w:rsidRPr="006B0571">
        <w:rPr>
          <w:rFonts w:ascii="Encode Sans" w:hAnsi="Encode Sans"/>
        </w:rPr>
        <w:t>.</w:t>
      </w:r>
    </w:p>
    <w:p w14:paraId="08F2755E" w14:textId="5D434AD7" w:rsidR="00467A3C" w:rsidRPr="006B0571" w:rsidRDefault="00467A3C" w:rsidP="00B30C3D">
      <w:pPr>
        <w:pStyle w:val="Zpat"/>
        <w:tabs>
          <w:tab w:val="clear" w:pos="4818"/>
          <w:tab w:val="center" w:pos="7395"/>
        </w:tabs>
        <w:rPr>
          <w:rFonts w:ascii="Encode Sans" w:hAnsi="Encode Sans"/>
          <w:i/>
        </w:rPr>
      </w:pPr>
      <w:r w:rsidRPr="006B0571">
        <w:rPr>
          <w:rFonts w:ascii="Encode Sans" w:hAnsi="Encode Sans"/>
        </w:rPr>
        <w:t xml:space="preserve">V Plzni dne: </w:t>
      </w:r>
      <w:r w:rsidR="00E141DA">
        <w:rPr>
          <w:rFonts w:ascii="Encode Sans" w:hAnsi="Encode Sans"/>
          <w:color w:val="FF0000"/>
        </w:rPr>
        <w:t>01</w:t>
      </w:r>
      <w:r w:rsidRPr="00886823">
        <w:rPr>
          <w:rFonts w:ascii="Encode Sans" w:hAnsi="Encode Sans"/>
          <w:color w:val="FF0000"/>
        </w:rPr>
        <w:t xml:space="preserve">. </w:t>
      </w:r>
      <w:r w:rsidR="00E141DA">
        <w:rPr>
          <w:rFonts w:ascii="Encode Sans" w:hAnsi="Encode Sans"/>
          <w:color w:val="FF0000"/>
        </w:rPr>
        <w:t>listopadu</w:t>
      </w:r>
      <w:r w:rsidRPr="00886823">
        <w:rPr>
          <w:rFonts w:ascii="Encode Sans" w:hAnsi="Encode Sans"/>
          <w:color w:val="FF0000"/>
        </w:rPr>
        <w:t xml:space="preserve"> </w:t>
      </w:r>
      <w:r w:rsidR="00857E82" w:rsidRPr="00886823">
        <w:rPr>
          <w:rFonts w:ascii="Encode Sans" w:hAnsi="Encode Sans"/>
          <w:color w:val="FF0000"/>
        </w:rPr>
        <w:t>202</w:t>
      </w:r>
      <w:r w:rsidR="00D83261">
        <w:rPr>
          <w:rFonts w:ascii="Encode Sans" w:hAnsi="Encode Sans"/>
          <w:color w:val="FF0000"/>
        </w:rPr>
        <w:t>5</w:t>
      </w:r>
    </w:p>
    <w:p w14:paraId="588D55A3" w14:textId="77777777" w:rsidR="00467A3C" w:rsidRDefault="00467A3C">
      <w:pPr>
        <w:pStyle w:val="Standard"/>
        <w:jc w:val="both"/>
        <w:rPr>
          <w:b/>
          <w:bCs/>
          <w:sz w:val="28"/>
          <w:szCs w:val="28"/>
        </w:rPr>
        <w:sectPr w:rsidR="00467A3C" w:rsidSect="00964B74">
          <w:footerReference w:type="default" r:id="rId10"/>
          <w:pgSz w:w="11905" w:h="16837"/>
          <w:pgMar w:top="681" w:right="779" w:bottom="891" w:left="1134" w:header="708" w:footer="708" w:gutter="0"/>
          <w:cols w:space="708"/>
          <w:docGrid w:linePitch="326"/>
        </w:sectPr>
      </w:pPr>
    </w:p>
    <w:p w14:paraId="0ADE8A04" w14:textId="4BFFEFCE" w:rsidR="00566C02" w:rsidRPr="00E6571D" w:rsidRDefault="00566C02" w:rsidP="00566C02">
      <w:pPr>
        <w:pStyle w:val="Standard"/>
        <w:jc w:val="both"/>
        <w:rPr>
          <w:b/>
          <w:bCs/>
        </w:rPr>
      </w:pPr>
      <w:r w:rsidRPr="00467A3C">
        <w:rPr>
          <w:b/>
          <w:bCs/>
        </w:rPr>
        <w:lastRenderedPageBreak/>
        <w:t>Anotace</w:t>
      </w:r>
      <w:r>
        <w:rPr>
          <w:b/>
          <w:bCs/>
        </w:rPr>
        <w:t xml:space="preserve">: </w:t>
      </w:r>
      <w:r w:rsidR="007A2566" w:rsidRPr="007A2566">
        <w:t>Cílem této práce bylo navrhnout chytrou šachovnici, která by pomocí světelné signalizace reagovala na hru. Jelikož zadání neobsahovalo konkrétní technologii snímání, součástí práce byl výzkum a vývoj vlastního řešení. Výsledný prototyp využívá magnetické senzory a mikrokontrolér ESP32-C6 k detekci pohybu (systém "Pick &amp; Drop") a nahrazuje původně zamýšlené standardní diody moderním adresovatelnými LED pásk</w:t>
      </w:r>
      <w:r w:rsidR="00864580">
        <w:t>em</w:t>
      </w:r>
      <w:r w:rsidR="007A2566" w:rsidRPr="007A2566">
        <w:t xml:space="preserve"> pro komplexní vizualizaci hry.</w:t>
      </w:r>
    </w:p>
    <w:p w14:paraId="16617287" w14:textId="77777777" w:rsidR="00566C02" w:rsidRDefault="00566C02" w:rsidP="00566C02">
      <w:pPr>
        <w:pStyle w:val="Standard"/>
        <w:jc w:val="both"/>
      </w:pPr>
    </w:p>
    <w:p w14:paraId="751665E9" w14:textId="4BC96DFD" w:rsidR="00F227A1" w:rsidRDefault="00566C02" w:rsidP="00F227A1">
      <w:pPr>
        <w:pStyle w:val="Standard"/>
      </w:pPr>
      <w:r w:rsidRPr="00E6571D">
        <w:rPr>
          <w:b/>
          <w:bCs/>
        </w:rPr>
        <w:t>Poděkování:</w:t>
      </w:r>
      <w:r w:rsidRPr="00E6571D">
        <w:t xml:space="preserve"> </w:t>
      </w:r>
      <w:r w:rsidR="00F227A1">
        <w:t xml:space="preserve">Rádi bychom poděkovali našim učitelům, a to zejména panu Miroslavu Soukupovi, za zasvěcení do oboru a motivaci, která v nás probudila touhu objevovat nové možnosti a věnovat se projektu i nad rámec školních povinností. Děkujeme také vývojářům platformy ESP-IDF </w:t>
      </w:r>
      <w:r w:rsidR="003A4644">
        <w:fldChar w:fldCharType="begin"/>
      </w:r>
      <w:r w:rsidR="003A4644">
        <w:instrText xml:space="preserve"> REF ref3 \h </w:instrText>
      </w:r>
      <w:r w:rsidR="003A4644">
        <w:fldChar w:fldCharType="separate"/>
      </w:r>
      <w:r w:rsidR="003A4644">
        <w:rPr>
          <w:b/>
          <w:bCs/>
        </w:rPr>
        <w:t xml:space="preserve">[3] </w:t>
      </w:r>
      <w:r w:rsidR="003A4644">
        <w:fldChar w:fldCharType="end"/>
      </w:r>
      <w:r w:rsidR="00F227A1">
        <w:t>za přípravu frameworku, na kterém je náš kód postaven</w:t>
      </w:r>
      <w:r w:rsidR="003A4644">
        <w:t>.</w:t>
      </w:r>
    </w:p>
    <w:p w14:paraId="77508F68" w14:textId="77777777" w:rsidR="00F227A1" w:rsidRDefault="00F227A1" w:rsidP="00F227A1">
      <w:pPr>
        <w:pStyle w:val="Standard"/>
      </w:pPr>
    </w:p>
    <w:p w14:paraId="689A7B0B" w14:textId="53B4639D" w:rsidR="00F227A1" w:rsidRDefault="00F227A1" w:rsidP="00F227A1">
      <w:pPr>
        <w:pStyle w:val="Standard"/>
      </w:pPr>
      <w:r>
        <w:t>Velký dík patří tvůrcům online vzdělávacího obsahu, z jejichž práce jsme čerpali klíčovou inspiraci. Obrovským přínosem pro logiku hry nám bylo video „Coding Adventure: Chess AI“ od Sebastiana Laguea</w:t>
      </w:r>
      <w:r w:rsidR="003A4644">
        <w:t xml:space="preserve"> </w:t>
      </w:r>
      <w:r w:rsidR="007A7226">
        <w:fldChar w:fldCharType="begin"/>
      </w:r>
      <w:r w:rsidR="007A7226">
        <w:instrText xml:space="preserve"> REF ref6 \h </w:instrText>
      </w:r>
      <w:r w:rsidR="007A7226">
        <w:fldChar w:fldCharType="separate"/>
      </w:r>
      <w:r w:rsidR="007A7226">
        <w:rPr>
          <w:b/>
          <w:bCs/>
        </w:rPr>
        <w:t xml:space="preserve">[6] </w:t>
      </w:r>
      <w:r w:rsidR="007A7226">
        <w:fldChar w:fldCharType="end"/>
      </w:r>
      <w:r>
        <w:t>. Zásadním zdrojem pro nás byl Shawn Hymel</w:t>
      </w:r>
      <w:r w:rsidR="007A7226">
        <w:t xml:space="preserve"> </w:t>
      </w:r>
      <w:r w:rsidR="007A7226">
        <w:fldChar w:fldCharType="begin"/>
      </w:r>
      <w:r w:rsidR="007A7226">
        <w:instrText xml:space="preserve"> REF ref5 \h </w:instrText>
      </w:r>
      <w:r w:rsidR="007A7226">
        <w:fldChar w:fldCharType="separate"/>
      </w:r>
      <w:r w:rsidR="007A7226">
        <w:rPr>
          <w:b/>
          <w:bCs/>
        </w:rPr>
        <w:t xml:space="preserve">[5] </w:t>
      </w:r>
      <w:r w:rsidR="007A7226">
        <w:fldChar w:fldCharType="end"/>
      </w:r>
      <w:r>
        <w:t>, jehož detailní tutoriály o systému FreeRTOS</w:t>
      </w:r>
      <w:r w:rsidR="0039429D">
        <w:t>, WIFI driverech a mnoho dalších tématech</w:t>
      </w:r>
      <w:r w:rsidR="001C0084">
        <w:t>,</w:t>
      </w:r>
      <w:r>
        <w:t xml:space="preserve"> nám poskytly nezbytný teoretický základ pro návrh firmwaru našeho zařízení.</w:t>
      </w:r>
    </w:p>
    <w:p w14:paraId="096F555A" w14:textId="77777777" w:rsidR="00F227A1" w:rsidRDefault="00F227A1" w:rsidP="00F227A1">
      <w:pPr>
        <w:pStyle w:val="Standard"/>
      </w:pPr>
    </w:p>
    <w:p w14:paraId="61CD2DFB" w14:textId="2A789A88" w:rsidR="004E0A14" w:rsidRDefault="00F227A1" w:rsidP="00F227A1">
      <w:pPr>
        <w:pStyle w:val="Standard"/>
        <w:jc w:val="both"/>
      </w:pPr>
      <w:r>
        <w:t>Závěrem děkujeme našim rodinám za materiální podporu a toleranci během dlouhých hodin strávených vývojem a testováním.</w:t>
      </w:r>
      <w:r w:rsidR="001C2B24">
        <w:t xml:space="preserve"> </w:t>
      </w:r>
    </w:p>
    <w:p w14:paraId="730CF63A" w14:textId="77777777" w:rsidR="00BB6C3F" w:rsidRDefault="00BB6C3F" w:rsidP="00F227A1">
      <w:pPr>
        <w:pStyle w:val="Standard"/>
        <w:jc w:val="both"/>
      </w:pPr>
    </w:p>
    <w:p w14:paraId="54B12192" w14:textId="4181AAD3" w:rsidR="004E0A14" w:rsidRPr="009E2407" w:rsidRDefault="002E0100">
      <w:pPr>
        <w:pStyle w:val="Standard"/>
        <w:jc w:val="both"/>
      </w:pPr>
      <w:r>
        <w:rPr>
          <w:b/>
          <w:bCs/>
        </w:rPr>
        <w:t>Klíčová slova</w:t>
      </w:r>
      <w:r w:rsidRPr="009E2407">
        <w:t>:</w:t>
      </w:r>
      <w:r w:rsidR="009E2407" w:rsidRPr="009E2407">
        <w:t xml:space="preserve"> IoT, Embedded, ESP32-C6, Bluetooth LE, maticové snímání, WS2812B, Fusion 360, Li-ion, chytrá šachovnice.</w:t>
      </w:r>
    </w:p>
    <w:p w14:paraId="02F1B7BE" w14:textId="0E2292D3" w:rsidR="004E0A14" w:rsidRDefault="004E0A14">
      <w:pPr>
        <w:pStyle w:val="Standard"/>
        <w:jc w:val="both"/>
      </w:pPr>
    </w:p>
    <w:p w14:paraId="5F674EDE" w14:textId="19497D8E" w:rsidR="004E0A14" w:rsidRDefault="004E0A14">
      <w:pPr>
        <w:pStyle w:val="Standard"/>
        <w:jc w:val="both"/>
      </w:pPr>
    </w:p>
    <w:p w14:paraId="3362816F" w14:textId="650C58C9" w:rsidR="004E0A14" w:rsidRDefault="004E0A14">
      <w:pPr>
        <w:pStyle w:val="Standard"/>
        <w:jc w:val="both"/>
      </w:pPr>
    </w:p>
    <w:p w14:paraId="25B71294" w14:textId="7B507F65" w:rsidR="004E0A14" w:rsidRDefault="004E0A14">
      <w:pPr>
        <w:pStyle w:val="Standard"/>
        <w:jc w:val="both"/>
      </w:pPr>
    </w:p>
    <w:p w14:paraId="5A343868" w14:textId="2064CB38" w:rsidR="004E0A14" w:rsidRDefault="004E0A14">
      <w:pPr>
        <w:pStyle w:val="Standard"/>
        <w:jc w:val="both"/>
      </w:pPr>
    </w:p>
    <w:p w14:paraId="55D4EA3A" w14:textId="642A8677" w:rsidR="004E0A14" w:rsidRDefault="004E0A14">
      <w:pPr>
        <w:pStyle w:val="Standard"/>
        <w:jc w:val="both"/>
      </w:pPr>
    </w:p>
    <w:p w14:paraId="4E756370" w14:textId="0874A239" w:rsidR="004E0A14" w:rsidRDefault="004E0A14">
      <w:pPr>
        <w:pStyle w:val="Standard"/>
        <w:jc w:val="both"/>
      </w:pPr>
    </w:p>
    <w:p w14:paraId="7D8012B6" w14:textId="355ABE30" w:rsidR="004E0A14" w:rsidRDefault="004E0A14">
      <w:pPr>
        <w:pStyle w:val="Standard"/>
        <w:jc w:val="both"/>
      </w:pPr>
    </w:p>
    <w:p w14:paraId="753F0AD4" w14:textId="0E8F6D97" w:rsidR="004E0A14" w:rsidRDefault="004E0A14">
      <w:pPr>
        <w:pStyle w:val="Standard"/>
        <w:jc w:val="both"/>
      </w:pPr>
    </w:p>
    <w:p w14:paraId="2F6BF606" w14:textId="5BCA188C" w:rsidR="004E0A14" w:rsidRDefault="004E0A14">
      <w:pPr>
        <w:pStyle w:val="Standard"/>
        <w:jc w:val="both"/>
      </w:pPr>
    </w:p>
    <w:p w14:paraId="731CA0ED" w14:textId="2C569DC8" w:rsidR="004E0A14" w:rsidRDefault="004E0A14">
      <w:pPr>
        <w:pStyle w:val="Standard"/>
        <w:jc w:val="both"/>
      </w:pPr>
    </w:p>
    <w:p w14:paraId="11EFDAE6" w14:textId="39AD69D8" w:rsidR="004E0A14" w:rsidRDefault="004E0A14">
      <w:pPr>
        <w:pStyle w:val="Standard"/>
        <w:jc w:val="both"/>
      </w:pPr>
    </w:p>
    <w:p w14:paraId="4CC25777" w14:textId="56A23B75" w:rsidR="004E0A14" w:rsidRDefault="004E0A14">
      <w:pPr>
        <w:pStyle w:val="Standard"/>
        <w:jc w:val="both"/>
      </w:pPr>
    </w:p>
    <w:p w14:paraId="28CFDF6E" w14:textId="49BB5654" w:rsidR="004E0A14" w:rsidRDefault="004E0A14">
      <w:pPr>
        <w:pStyle w:val="Standard"/>
        <w:jc w:val="both"/>
      </w:pPr>
    </w:p>
    <w:p w14:paraId="32EBA66A" w14:textId="155BF871" w:rsidR="004E0A14" w:rsidRDefault="004E0A14">
      <w:pPr>
        <w:pStyle w:val="Standard"/>
        <w:jc w:val="both"/>
      </w:pPr>
    </w:p>
    <w:p w14:paraId="0456C8EB" w14:textId="106685E3" w:rsidR="004E0A14" w:rsidRDefault="004E0A14">
      <w:pPr>
        <w:pStyle w:val="Standard"/>
        <w:jc w:val="both"/>
      </w:pPr>
    </w:p>
    <w:p w14:paraId="482B16E1" w14:textId="38197F2B" w:rsidR="004E0A14" w:rsidRDefault="004E0A14">
      <w:pPr>
        <w:pStyle w:val="Standard"/>
        <w:jc w:val="both"/>
      </w:pPr>
    </w:p>
    <w:p w14:paraId="45306EC3" w14:textId="6E15F605" w:rsidR="004E0A14" w:rsidRDefault="004E0A14">
      <w:pPr>
        <w:pStyle w:val="Standard"/>
        <w:jc w:val="both"/>
      </w:pPr>
    </w:p>
    <w:p w14:paraId="5B8C0D15" w14:textId="26DED4CB" w:rsidR="004E0A14" w:rsidRDefault="004E0A14">
      <w:pPr>
        <w:pStyle w:val="Standard"/>
        <w:jc w:val="both"/>
      </w:pPr>
    </w:p>
    <w:p w14:paraId="4D963461" w14:textId="166455C4" w:rsidR="004E0A14" w:rsidRDefault="004E0A14">
      <w:pPr>
        <w:pStyle w:val="Standard"/>
        <w:jc w:val="both"/>
      </w:pPr>
    </w:p>
    <w:p w14:paraId="223B0297" w14:textId="4CDF3225" w:rsidR="004E0A14" w:rsidRDefault="004E0A14">
      <w:pPr>
        <w:pStyle w:val="Standard"/>
        <w:jc w:val="both"/>
      </w:pPr>
    </w:p>
    <w:p w14:paraId="2993A6BC" w14:textId="2070465A" w:rsidR="004E0A14" w:rsidRDefault="004E0A14">
      <w:pPr>
        <w:pStyle w:val="Standard"/>
        <w:jc w:val="both"/>
      </w:pPr>
    </w:p>
    <w:p w14:paraId="4BA32125" w14:textId="77777777" w:rsidR="00DA6DB8" w:rsidRDefault="00DA6DB8">
      <w:pPr>
        <w:pStyle w:val="Standard"/>
        <w:jc w:val="both"/>
      </w:pPr>
    </w:p>
    <w:p w14:paraId="1F2A5F54" w14:textId="77777777" w:rsidR="00DA6DB8" w:rsidRDefault="00DA6DB8">
      <w:pPr>
        <w:pStyle w:val="Standard"/>
        <w:jc w:val="both"/>
      </w:pPr>
    </w:p>
    <w:p w14:paraId="5754EA49" w14:textId="77777777" w:rsidR="00DA6DB8" w:rsidRDefault="00DA6DB8">
      <w:pPr>
        <w:pStyle w:val="Standard"/>
        <w:jc w:val="both"/>
      </w:pPr>
    </w:p>
    <w:p w14:paraId="56F44B61" w14:textId="77777777" w:rsidR="00DA6DB8" w:rsidRDefault="00DA6DB8">
      <w:pPr>
        <w:pStyle w:val="Standard"/>
        <w:jc w:val="both"/>
      </w:pPr>
    </w:p>
    <w:p w14:paraId="1ECAFDEF" w14:textId="77777777" w:rsidR="00DA6DB8" w:rsidRDefault="00DA6DB8">
      <w:pPr>
        <w:pStyle w:val="Standard"/>
        <w:jc w:val="both"/>
      </w:pPr>
    </w:p>
    <w:p w14:paraId="7FFACC4B" w14:textId="77777777" w:rsidR="00DA6DB8" w:rsidRDefault="00DA6DB8">
      <w:pPr>
        <w:pStyle w:val="Standard"/>
        <w:jc w:val="both"/>
      </w:pPr>
    </w:p>
    <w:p w14:paraId="724AA215" w14:textId="77777777" w:rsidR="00354298" w:rsidRDefault="00354298">
      <w:pPr>
        <w:pStyle w:val="Standard"/>
        <w:jc w:val="both"/>
      </w:pPr>
    </w:p>
    <w:p w14:paraId="617E052F" w14:textId="77777777" w:rsidR="00DA6DB8" w:rsidRDefault="00DA6DB8">
      <w:pPr>
        <w:pStyle w:val="Standard"/>
        <w:jc w:val="both"/>
      </w:pPr>
    </w:p>
    <w:p w14:paraId="234F1C2A" w14:textId="77777777" w:rsidR="007A7226" w:rsidRDefault="007A7226">
      <w:pPr>
        <w:pStyle w:val="Standard"/>
        <w:jc w:val="both"/>
        <w:rPr>
          <w:b/>
          <w:bCs/>
        </w:rPr>
      </w:pPr>
    </w:p>
    <w:p w14:paraId="3A69CA67" w14:textId="4A5E6B81" w:rsidR="004E0A14" w:rsidRPr="004E0A14" w:rsidRDefault="004E0A14">
      <w:pPr>
        <w:pStyle w:val="Standard"/>
        <w:jc w:val="both"/>
        <w:rPr>
          <w:b/>
          <w:bCs/>
        </w:rPr>
      </w:pPr>
      <w:r w:rsidRPr="004E0A14">
        <w:rPr>
          <w:b/>
          <w:bCs/>
        </w:rPr>
        <w:lastRenderedPageBreak/>
        <w:t>Čestné prohlášení:</w:t>
      </w:r>
    </w:p>
    <w:p w14:paraId="1B150395" w14:textId="2ED46404" w:rsidR="00336872" w:rsidRPr="00336872" w:rsidRDefault="00336872" w:rsidP="00336872">
      <w:pPr>
        <w:pStyle w:val="Normlnweb"/>
        <w:rPr>
          <w:rFonts w:ascii="TimesNewRomanPSMT" w:hAnsi="TimesNewRomanPSMT"/>
        </w:rPr>
      </w:pPr>
      <w:r w:rsidRPr="00336872">
        <w:rPr>
          <w:rFonts w:ascii="TimesNewRomanPSMT" w:hAnsi="TimesNewRomanPSMT"/>
        </w:rPr>
        <w:t>„Prohlašujeme, že jsme tuto práci vypracovali samostatně a použili literárních pramenů a informací, které citujeme a uvádíme v seznamu použité literatury a zdrojů informací.“</w:t>
      </w:r>
    </w:p>
    <w:p w14:paraId="191CC287" w14:textId="77777777" w:rsidR="00336872" w:rsidRDefault="00336872" w:rsidP="00336872">
      <w:pPr>
        <w:pStyle w:val="Normlnweb"/>
        <w:rPr>
          <w:rFonts w:ascii="TimesNewRomanPSMT" w:hAnsi="TimesNewRomanPSMT"/>
        </w:rPr>
      </w:pPr>
      <w:r w:rsidRPr="00336872">
        <w:rPr>
          <w:rFonts w:ascii="TimesNewRomanPSMT" w:hAnsi="TimesNewRomanPSMT"/>
        </w:rPr>
        <w:t>„Souhlasíme s využitím naší práce učiteli VOŠ a SPŠE Plzeň k výuce.“</w:t>
      </w:r>
    </w:p>
    <w:p w14:paraId="5D92E859" w14:textId="77777777" w:rsidR="00EB2937" w:rsidRDefault="00EB2937" w:rsidP="00336872">
      <w:pPr>
        <w:pStyle w:val="Normlnweb"/>
        <w:rPr>
          <w:rFonts w:ascii="TimesNewRomanPSMT" w:hAnsi="TimesNewRomanPSMT"/>
        </w:rPr>
      </w:pPr>
    </w:p>
    <w:p w14:paraId="16398678" w14:textId="77777777" w:rsidR="00EB2937" w:rsidRDefault="00082426" w:rsidP="00336872">
      <w:pPr>
        <w:pStyle w:val="Normlnweb"/>
        <w:rPr>
          <w:rFonts w:ascii="TimesNewRomanPSMT" w:hAnsi="TimesNewRomanPSMT"/>
        </w:rPr>
      </w:pPr>
      <w:r>
        <w:rPr>
          <w:rFonts w:ascii="TimesNewRomanPSMT" w:hAnsi="TimesNewRomanPSMT"/>
        </w:rPr>
        <w:t xml:space="preserve">V Plzni dne: </w:t>
      </w:r>
      <w:r w:rsidR="00212558">
        <w:rPr>
          <w:rFonts w:ascii="TimesNewRomanPSMT" w:hAnsi="TimesNewRomanPSMT"/>
          <w:color w:val="FF0000"/>
        </w:rPr>
        <w:t>09</w:t>
      </w:r>
      <w:r w:rsidRPr="00B916C8">
        <w:rPr>
          <w:rFonts w:ascii="TimesNewRomanPSMT" w:hAnsi="TimesNewRomanPSMT"/>
          <w:color w:val="FF0000"/>
        </w:rPr>
        <w:t>.</w:t>
      </w:r>
      <w:r w:rsidR="00212558">
        <w:rPr>
          <w:rFonts w:ascii="TimesNewRomanPSMT" w:hAnsi="TimesNewRomanPSMT"/>
          <w:color w:val="FF0000"/>
        </w:rPr>
        <w:t>0</w:t>
      </w:r>
      <w:r w:rsidR="00EC7E0B" w:rsidRPr="00B916C8">
        <w:rPr>
          <w:rFonts w:ascii="TimesNewRomanPSMT" w:hAnsi="TimesNewRomanPSMT"/>
          <w:color w:val="FF0000"/>
        </w:rPr>
        <w:t>6</w:t>
      </w:r>
      <w:r w:rsidRPr="00B916C8">
        <w:rPr>
          <w:rFonts w:ascii="TimesNewRomanPSMT" w:hAnsi="TimesNewRomanPSMT"/>
          <w:color w:val="FF0000"/>
        </w:rPr>
        <w:t xml:space="preserve">. </w:t>
      </w:r>
      <w:r w:rsidR="00EC7E0B" w:rsidRPr="00B916C8">
        <w:rPr>
          <w:rFonts w:ascii="TimesNewRomanPSMT" w:hAnsi="TimesNewRomanPSMT"/>
          <w:color w:val="FF0000"/>
        </w:rPr>
        <w:t>202</w:t>
      </w:r>
      <w:r w:rsidR="0003609C">
        <w:rPr>
          <w:rFonts w:ascii="TimesNewRomanPSMT" w:hAnsi="TimesNewRomanPSMT"/>
          <w:color w:val="FF0000"/>
        </w:rPr>
        <w:t>6</w:t>
      </w:r>
      <w:r>
        <w:rPr>
          <w:rFonts w:ascii="TimesNewRomanPSMT" w:hAnsi="TimesNewRomanPSMT"/>
        </w:rPr>
        <w:t xml:space="preserve">  </w:t>
      </w:r>
    </w:p>
    <w:p w14:paraId="474E5CB2" w14:textId="7D35DBAD" w:rsidR="00E3416B" w:rsidRDefault="00082426" w:rsidP="00336872">
      <w:pPr>
        <w:pStyle w:val="Normlnweb"/>
        <w:rPr>
          <w:rFonts w:ascii="TimesNewRomanPSMT" w:hAnsi="TimesNewRomanPSMT"/>
        </w:rPr>
      </w:pPr>
      <w:r>
        <w:rPr>
          <w:rFonts w:ascii="TimesNewRomanPSMT" w:hAnsi="TimesNewRomanPSMT"/>
        </w:rPr>
        <w:t>Podpis</w:t>
      </w:r>
      <w:r w:rsidR="006C189D">
        <w:rPr>
          <w:rFonts w:ascii="TimesNewRomanPSMT" w:hAnsi="TimesNewRomanPSMT"/>
        </w:rPr>
        <w:t>y</w:t>
      </w:r>
      <w:r>
        <w:rPr>
          <w:rFonts w:ascii="TimesNewRomanPSMT" w:hAnsi="TimesNewRomanPSMT"/>
        </w:rPr>
        <w:t>:</w:t>
      </w:r>
      <w:r w:rsidR="00501AC5">
        <w:rPr>
          <w:rFonts w:ascii="TimesNewRomanPSMT" w:hAnsi="TimesNewRomanPSMT"/>
        </w:rPr>
        <w:t xml:space="preserve"> </w:t>
      </w:r>
    </w:p>
    <w:p w14:paraId="4F8D3F26" w14:textId="77777777" w:rsidR="00E3416B" w:rsidRDefault="00E3416B" w:rsidP="00336872">
      <w:pPr>
        <w:pStyle w:val="Normlnweb"/>
        <w:rPr>
          <w:rFonts w:ascii="TimesNewRomanPSMT" w:hAnsi="TimesNewRomanPSMT"/>
        </w:rPr>
      </w:pPr>
    </w:p>
    <w:p w14:paraId="70A85934" w14:textId="77777777" w:rsidR="00E3416B" w:rsidRDefault="00E3416B" w:rsidP="00336872">
      <w:pPr>
        <w:pStyle w:val="Normlnweb"/>
        <w:rPr>
          <w:rFonts w:ascii="TimesNewRomanPSMT" w:hAnsi="TimesNewRomanPSMT"/>
        </w:rPr>
      </w:pPr>
    </w:p>
    <w:p w14:paraId="107C66F2" w14:textId="524DFE24" w:rsidR="00E3416B" w:rsidRDefault="00E3416B" w:rsidP="00336872">
      <w:pPr>
        <w:pStyle w:val="Normlnweb"/>
        <w:rPr>
          <w:rFonts w:ascii="TimesNewRomanPSMT" w:hAnsi="TimesNewRomanPSMT"/>
        </w:rPr>
      </w:pPr>
      <w:r>
        <w:rPr>
          <w:rFonts w:ascii="TimesNewRomanPSMT" w:hAnsi="TimesNewRomanPSMT"/>
        </w:rPr>
        <w:t>………………………………………</w:t>
      </w:r>
      <w:r w:rsidR="004F01FA">
        <w:rPr>
          <w:rFonts w:ascii="TimesNewRomanPSMT" w:hAnsi="TimesNewRomanPSMT"/>
        </w:rPr>
        <w:tab/>
      </w:r>
      <w:r w:rsidR="004F01FA">
        <w:rPr>
          <w:rFonts w:ascii="TimesNewRomanPSMT" w:hAnsi="TimesNewRomanPSMT"/>
        </w:rPr>
        <w:tab/>
        <w:t>…………………………………………</w:t>
      </w:r>
    </w:p>
    <w:p w14:paraId="1D760AC6" w14:textId="6F6D61CE" w:rsidR="00E3416B" w:rsidRDefault="00E3416B" w:rsidP="00336872">
      <w:pPr>
        <w:pStyle w:val="Normlnweb"/>
        <w:sectPr w:rsidR="00E3416B" w:rsidSect="000D0D78">
          <w:pgSz w:w="11905" w:h="16837"/>
          <w:pgMar w:top="681" w:right="779" w:bottom="891" w:left="1134" w:header="708" w:footer="708" w:gutter="0"/>
          <w:pgNumType w:start="1"/>
          <w:cols w:space="708"/>
        </w:sectPr>
      </w:pPr>
      <w:r>
        <w:rPr>
          <w:rFonts w:ascii="TimesNewRomanPSMT" w:hAnsi="TimesNewRomanPSMT"/>
        </w:rPr>
        <w:t>Alfréd Krutina</w:t>
      </w:r>
      <w:r w:rsidR="004F01FA">
        <w:rPr>
          <w:rFonts w:ascii="TimesNewRomanPSMT" w:hAnsi="TimesNewRomanPSMT"/>
        </w:rPr>
        <w:tab/>
      </w:r>
      <w:r w:rsidR="004F01FA">
        <w:rPr>
          <w:rFonts w:ascii="TimesNewRomanPSMT" w:hAnsi="TimesNewRomanPSMT"/>
        </w:rPr>
        <w:tab/>
      </w:r>
      <w:r w:rsidR="004F01FA">
        <w:rPr>
          <w:rFonts w:ascii="TimesNewRomanPSMT" w:hAnsi="TimesNewRomanPSMT"/>
        </w:rPr>
        <w:tab/>
      </w:r>
      <w:r w:rsidR="004F01FA">
        <w:rPr>
          <w:rFonts w:ascii="TimesNewRomanPSMT" w:hAnsi="TimesNewRomanPSMT"/>
        </w:rPr>
        <w:tab/>
      </w:r>
      <w:r w:rsidR="004F01FA">
        <w:rPr>
          <w:rFonts w:ascii="TimesNewRomanPSMT" w:hAnsi="TimesNewRomanPSMT"/>
        </w:rPr>
        <w:tab/>
        <w:t>Matěj J</w:t>
      </w:r>
      <w:r w:rsidR="00EB2937">
        <w:t>ä</w:t>
      </w:r>
      <w:r w:rsidR="00640B70">
        <w:rPr>
          <w:rFonts w:ascii="TimesNewRomanPSMT" w:hAnsi="TimesNewRomanPSMT"/>
        </w:rPr>
        <w:t>ger</w:t>
      </w:r>
    </w:p>
    <w:sdt>
      <w:sdtPr>
        <w:rPr>
          <w:rFonts w:eastAsia="Times New Roman" w:cs="Times New Roman"/>
          <w:bCs w:val="0"/>
          <w:color w:val="auto"/>
          <w:sz w:val="24"/>
          <w:szCs w:val="24"/>
        </w:rPr>
        <w:id w:val="1439800184"/>
        <w:docPartObj>
          <w:docPartGallery w:val="Table of Contents"/>
          <w:docPartUnique/>
        </w:docPartObj>
      </w:sdtPr>
      <w:sdtEndPr>
        <w:rPr>
          <w:b/>
          <w:bCs/>
        </w:rPr>
      </w:sdtEndPr>
      <w:sdtContent>
        <w:p w14:paraId="2D417123" w14:textId="08A06FF0" w:rsidR="007550BB" w:rsidRDefault="007550BB">
          <w:pPr>
            <w:pStyle w:val="Nadpisobsahu"/>
          </w:pPr>
          <w:r>
            <w:t>Obsah</w:t>
          </w:r>
        </w:p>
        <w:p w14:paraId="7884F27C" w14:textId="3771D3DE" w:rsidR="000E0AC0" w:rsidRDefault="007550BB">
          <w:pPr>
            <w:pStyle w:val="Obsah1"/>
            <w:tabs>
              <w:tab w:val="left" w:pos="480"/>
              <w:tab w:val="right" w:leader="dot" w:pos="9982"/>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219572383" w:history="1">
            <w:r w:rsidR="000E0AC0" w:rsidRPr="004326AF">
              <w:rPr>
                <w:rStyle w:val="Hypertextovodkaz"/>
                <w:noProof/>
              </w:rPr>
              <w:t>1.</w:t>
            </w:r>
            <w:r w:rsidR="000E0AC0">
              <w:rPr>
                <w:rFonts w:eastAsiaTheme="minorEastAsia" w:cstheme="minorBidi"/>
                <w:b w:val="0"/>
                <w:bCs w:val="0"/>
                <w:noProof/>
                <w:kern w:val="2"/>
                <w:sz w:val="24"/>
                <w:szCs w:val="24"/>
                <w14:ligatures w14:val="standardContextual"/>
              </w:rPr>
              <w:tab/>
            </w:r>
            <w:r w:rsidR="000E0AC0" w:rsidRPr="004326AF">
              <w:rPr>
                <w:rStyle w:val="Hypertextovodkaz"/>
                <w:noProof/>
              </w:rPr>
              <w:t>Úvod</w:t>
            </w:r>
            <w:r w:rsidR="000E0AC0">
              <w:rPr>
                <w:noProof/>
                <w:webHidden/>
              </w:rPr>
              <w:tab/>
            </w:r>
            <w:r w:rsidR="000E0AC0">
              <w:rPr>
                <w:noProof/>
                <w:webHidden/>
              </w:rPr>
              <w:fldChar w:fldCharType="begin"/>
            </w:r>
            <w:r w:rsidR="000E0AC0">
              <w:rPr>
                <w:noProof/>
                <w:webHidden/>
              </w:rPr>
              <w:instrText xml:space="preserve"> PAGEREF _Toc219572383 \h </w:instrText>
            </w:r>
            <w:r w:rsidR="000E0AC0">
              <w:rPr>
                <w:noProof/>
                <w:webHidden/>
              </w:rPr>
            </w:r>
            <w:r w:rsidR="000E0AC0">
              <w:rPr>
                <w:noProof/>
                <w:webHidden/>
              </w:rPr>
              <w:fldChar w:fldCharType="separate"/>
            </w:r>
            <w:r w:rsidR="000E0AC0">
              <w:rPr>
                <w:noProof/>
                <w:webHidden/>
              </w:rPr>
              <w:t>4</w:t>
            </w:r>
            <w:r w:rsidR="000E0AC0">
              <w:rPr>
                <w:noProof/>
                <w:webHidden/>
              </w:rPr>
              <w:fldChar w:fldCharType="end"/>
            </w:r>
          </w:hyperlink>
        </w:p>
        <w:p w14:paraId="1F57706A" w14:textId="4E412333"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384" w:history="1">
            <w:r w:rsidRPr="004326AF">
              <w:rPr>
                <w:rStyle w:val="Hypertextovodkaz"/>
                <w:noProof/>
              </w:rPr>
              <w:t>2.</w:t>
            </w:r>
            <w:r>
              <w:rPr>
                <w:rFonts w:eastAsiaTheme="minorEastAsia" w:cstheme="minorBidi"/>
                <w:b w:val="0"/>
                <w:bCs w:val="0"/>
                <w:noProof/>
                <w:kern w:val="2"/>
                <w:sz w:val="24"/>
                <w:szCs w:val="24"/>
                <w14:ligatures w14:val="standardContextual"/>
              </w:rPr>
              <w:tab/>
            </w:r>
            <w:r w:rsidRPr="004326AF">
              <w:rPr>
                <w:rStyle w:val="Hypertextovodkaz"/>
                <w:noProof/>
              </w:rPr>
              <w:t>HW – Elektrotechnický návrh zařízení</w:t>
            </w:r>
            <w:r>
              <w:rPr>
                <w:noProof/>
                <w:webHidden/>
              </w:rPr>
              <w:tab/>
            </w:r>
            <w:r>
              <w:rPr>
                <w:noProof/>
                <w:webHidden/>
              </w:rPr>
              <w:fldChar w:fldCharType="begin"/>
            </w:r>
            <w:r>
              <w:rPr>
                <w:noProof/>
                <w:webHidden/>
              </w:rPr>
              <w:instrText xml:space="preserve"> PAGEREF _Toc219572384 \h </w:instrText>
            </w:r>
            <w:r>
              <w:rPr>
                <w:noProof/>
                <w:webHidden/>
              </w:rPr>
            </w:r>
            <w:r>
              <w:rPr>
                <w:noProof/>
                <w:webHidden/>
              </w:rPr>
              <w:fldChar w:fldCharType="separate"/>
            </w:r>
            <w:r>
              <w:rPr>
                <w:noProof/>
                <w:webHidden/>
              </w:rPr>
              <w:t>5</w:t>
            </w:r>
            <w:r>
              <w:rPr>
                <w:noProof/>
                <w:webHidden/>
              </w:rPr>
              <w:fldChar w:fldCharType="end"/>
            </w:r>
          </w:hyperlink>
        </w:p>
        <w:p w14:paraId="7880659A" w14:textId="2030D4DA"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385" w:history="1">
            <w:r w:rsidRPr="004326AF">
              <w:rPr>
                <w:rStyle w:val="Hypertextovodkaz"/>
                <w:noProof/>
              </w:rPr>
              <w:t>2.1</w:t>
            </w:r>
            <w:r>
              <w:rPr>
                <w:rFonts w:eastAsiaTheme="minorEastAsia" w:cstheme="minorBidi"/>
                <w:i w:val="0"/>
                <w:iCs w:val="0"/>
                <w:noProof/>
                <w:kern w:val="2"/>
                <w:sz w:val="24"/>
                <w:szCs w:val="24"/>
                <w14:ligatures w14:val="standardContextual"/>
              </w:rPr>
              <w:tab/>
            </w:r>
            <w:r w:rsidRPr="004326AF">
              <w:rPr>
                <w:rStyle w:val="Hypertextovodkaz"/>
                <w:noProof/>
              </w:rPr>
              <w:t>Výběr vhodných součástek</w:t>
            </w:r>
            <w:r>
              <w:rPr>
                <w:noProof/>
                <w:webHidden/>
              </w:rPr>
              <w:tab/>
            </w:r>
            <w:r>
              <w:rPr>
                <w:noProof/>
                <w:webHidden/>
              </w:rPr>
              <w:fldChar w:fldCharType="begin"/>
            </w:r>
            <w:r>
              <w:rPr>
                <w:noProof/>
                <w:webHidden/>
              </w:rPr>
              <w:instrText xml:space="preserve"> PAGEREF _Toc219572385 \h </w:instrText>
            </w:r>
            <w:r>
              <w:rPr>
                <w:noProof/>
                <w:webHidden/>
              </w:rPr>
            </w:r>
            <w:r>
              <w:rPr>
                <w:noProof/>
                <w:webHidden/>
              </w:rPr>
              <w:fldChar w:fldCharType="separate"/>
            </w:r>
            <w:r>
              <w:rPr>
                <w:noProof/>
                <w:webHidden/>
              </w:rPr>
              <w:t>5</w:t>
            </w:r>
            <w:r>
              <w:rPr>
                <w:noProof/>
                <w:webHidden/>
              </w:rPr>
              <w:fldChar w:fldCharType="end"/>
            </w:r>
          </w:hyperlink>
        </w:p>
        <w:p w14:paraId="70C6AFA4" w14:textId="35509394"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86" w:history="1">
            <w:r w:rsidRPr="004326AF">
              <w:rPr>
                <w:rStyle w:val="Hypertextovodkaz"/>
                <w:noProof/>
              </w:rPr>
              <w:t>2.1.1</w:t>
            </w:r>
            <w:r>
              <w:rPr>
                <w:rFonts w:eastAsiaTheme="minorEastAsia" w:cstheme="minorBidi"/>
                <w:noProof/>
                <w:kern w:val="2"/>
                <w:sz w:val="24"/>
                <w:szCs w:val="24"/>
                <w14:ligatures w14:val="standardContextual"/>
              </w:rPr>
              <w:tab/>
            </w:r>
            <w:r w:rsidRPr="004326AF">
              <w:rPr>
                <w:rStyle w:val="Hypertextovodkaz"/>
                <w:noProof/>
              </w:rPr>
              <w:t>Magnetický jazýčkový spínač (Reed switch)</w:t>
            </w:r>
            <w:r>
              <w:rPr>
                <w:noProof/>
                <w:webHidden/>
              </w:rPr>
              <w:tab/>
            </w:r>
            <w:r>
              <w:rPr>
                <w:noProof/>
                <w:webHidden/>
              </w:rPr>
              <w:fldChar w:fldCharType="begin"/>
            </w:r>
            <w:r>
              <w:rPr>
                <w:noProof/>
                <w:webHidden/>
              </w:rPr>
              <w:instrText xml:space="preserve"> PAGEREF _Toc219572386 \h </w:instrText>
            </w:r>
            <w:r>
              <w:rPr>
                <w:noProof/>
                <w:webHidden/>
              </w:rPr>
            </w:r>
            <w:r>
              <w:rPr>
                <w:noProof/>
                <w:webHidden/>
              </w:rPr>
              <w:fldChar w:fldCharType="separate"/>
            </w:r>
            <w:r>
              <w:rPr>
                <w:noProof/>
                <w:webHidden/>
              </w:rPr>
              <w:t>5</w:t>
            </w:r>
            <w:r>
              <w:rPr>
                <w:noProof/>
                <w:webHidden/>
              </w:rPr>
              <w:fldChar w:fldCharType="end"/>
            </w:r>
          </w:hyperlink>
        </w:p>
        <w:p w14:paraId="114D1999" w14:textId="30AC16BB"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87" w:history="1">
            <w:r w:rsidRPr="004326AF">
              <w:rPr>
                <w:rStyle w:val="Hypertextovodkaz"/>
                <w:noProof/>
              </w:rPr>
              <w:t>2.1.2</w:t>
            </w:r>
            <w:r>
              <w:rPr>
                <w:rFonts w:eastAsiaTheme="minorEastAsia" w:cstheme="minorBidi"/>
                <w:noProof/>
                <w:kern w:val="2"/>
                <w:sz w:val="24"/>
                <w:szCs w:val="24"/>
                <w14:ligatures w14:val="standardContextual"/>
              </w:rPr>
              <w:tab/>
            </w:r>
            <w:r w:rsidRPr="004326AF">
              <w:rPr>
                <w:rStyle w:val="Hypertextovodkaz"/>
                <w:noProof/>
              </w:rPr>
              <w:t>Schottkyho diody</w:t>
            </w:r>
            <w:r>
              <w:rPr>
                <w:noProof/>
                <w:webHidden/>
              </w:rPr>
              <w:tab/>
            </w:r>
            <w:r>
              <w:rPr>
                <w:noProof/>
                <w:webHidden/>
              </w:rPr>
              <w:fldChar w:fldCharType="begin"/>
            </w:r>
            <w:r>
              <w:rPr>
                <w:noProof/>
                <w:webHidden/>
              </w:rPr>
              <w:instrText xml:space="preserve"> PAGEREF _Toc219572387 \h </w:instrText>
            </w:r>
            <w:r>
              <w:rPr>
                <w:noProof/>
                <w:webHidden/>
              </w:rPr>
            </w:r>
            <w:r>
              <w:rPr>
                <w:noProof/>
                <w:webHidden/>
              </w:rPr>
              <w:fldChar w:fldCharType="separate"/>
            </w:r>
            <w:r>
              <w:rPr>
                <w:noProof/>
                <w:webHidden/>
              </w:rPr>
              <w:t>5</w:t>
            </w:r>
            <w:r>
              <w:rPr>
                <w:noProof/>
                <w:webHidden/>
              </w:rPr>
              <w:fldChar w:fldCharType="end"/>
            </w:r>
          </w:hyperlink>
        </w:p>
        <w:p w14:paraId="55DBAF2A" w14:textId="356D9E24"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88" w:history="1">
            <w:r w:rsidRPr="004326AF">
              <w:rPr>
                <w:rStyle w:val="Hypertextovodkaz"/>
                <w:noProof/>
              </w:rPr>
              <w:t>2.1.3</w:t>
            </w:r>
            <w:r>
              <w:rPr>
                <w:rFonts w:eastAsiaTheme="minorEastAsia" w:cstheme="minorBidi"/>
                <w:noProof/>
                <w:kern w:val="2"/>
                <w:sz w:val="24"/>
                <w:szCs w:val="24"/>
                <w14:ligatures w14:val="standardContextual"/>
              </w:rPr>
              <w:tab/>
            </w:r>
            <w:r w:rsidRPr="004326AF">
              <w:rPr>
                <w:rStyle w:val="Hypertextovodkaz"/>
                <w:noProof/>
              </w:rPr>
              <w:t>ESP32-C6</w:t>
            </w:r>
            <w:r>
              <w:rPr>
                <w:noProof/>
                <w:webHidden/>
              </w:rPr>
              <w:tab/>
            </w:r>
            <w:r>
              <w:rPr>
                <w:noProof/>
                <w:webHidden/>
              </w:rPr>
              <w:fldChar w:fldCharType="begin"/>
            </w:r>
            <w:r>
              <w:rPr>
                <w:noProof/>
                <w:webHidden/>
              </w:rPr>
              <w:instrText xml:space="preserve"> PAGEREF _Toc219572388 \h </w:instrText>
            </w:r>
            <w:r>
              <w:rPr>
                <w:noProof/>
                <w:webHidden/>
              </w:rPr>
            </w:r>
            <w:r>
              <w:rPr>
                <w:noProof/>
                <w:webHidden/>
              </w:rPr>
              <w:fldChar w:fldCharType="separate"/>
            </w:r>
            <w:r>
              <w:rPr>
                <w:noProof/>
                <w:webHidden/>
              </w:rPr>
              <w:t>6</w:t>
            </w:r>
            <w:r>
              <w:rPr>
                <w:noProof/>
                <w:webHidden/>
              </w:rPr>
              <w:fldChar w:fldCharType="end"/>
            </w:r>
          </w:hyperlink>
        </w:p>
        <w:p w14:paraId="67DBBB04" w14:textId="66153B90"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89" w:history="1">
            <w:r w:rsidRPr="004326AF">
              <w:rPr>
                <w:rStyle w:val="Hypertextovodkaz"/>
                <w:bCs/>
                <w:noProof/>
              </w:rPr>
              <w:t>2.1.4</w:t>
            </w:r>
            <w:r>
              <w:rPr>
                <w:rFonts w:eastAsiaTheme="minorEastAsia" w:cstheme="minorBidi"/>
                <w:noProof/>
                <w:kern w:val="2"/>
                <w:sz w:val="24"/>
                <w:szCs w:val="24"/>
                <w14:ligatures w14:val="standardContextual"/>
              </w:rPr>
              <w:tab/>
            </w:r>
            <w:r w:rsidRPr="004326AF">
              <w:rPr>
                <w:rStyle w:val="Hypertextovodkaz"/>
                <w:bCs/>
                <w:noProof/>
              </w:rPr>
              <w:t>UPS Li-ion Boost modul s nabíječkou, 5V</w:t>
            </w:r>
            <w:r>
              <w:rPr>
                <w:noProof/>
                <w:webHidden/>
              </w:rPr>
              <w:tab/>
            </w:r>
            <w:r>
              <w:rPr>
                <w:noProof/>
                <w:webHidden/>
              </w:rPr>
              <w:fldChar w:fldCharType="begin"/>
            </w:r>
            <w:r>
              <w:rPr>
                <w:noProof/>
                <w:webHidden/>
              </w:rPr>
              <w:instrText xml:space="preserve"> PAGEREF _Toc219572389 \h </w:instrText>
            </w:r>
            <w:r>
              <w:rPr>
                <w:noProof/>
                <w:webHidden/>
              </w:rPr>
            </w:r>
            <w:r>
              <w:rPr>
                <w:noProof/>
                <w:webHidden/>
              </w:rPr>
              <w:fldChar w:fldCharType="separate"/>
            </w:r>
            <w:r>
              <w:rPr>
                <w:noProof/>
                <w:webHidden/>
              </w:rPr>
              <w:t>6</w:t>
            </w:r>
            <w:r>
              <w:rPr>
                <w:noProof/>
                <w:webHidden/>
              </w:rPr>
              <w:fldChar w:fldCharType="end"/>
            </w:r>
          </w:hyperlink>
        </w:p>
        <w:p w14:paraId="73A283B5" w14:textId="6D171C56"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90" w:history="1">
            <w:r w:rsidRPr="004326AF">
              <w:rPr>
                <w:rStyle w:val="Hypertextovodkaz"/>
                <w:bCs/>
                <w:noProof/>
              </w:rPr>
              <w:t>2.1.5</w:t>
            </w:r>
            <w:r>
              <w:rPr>
                <w:rFonts w:eastAsiaTheme="minorEastAsia" w:cstheme="minorBidi"/>
                <w:noProof/>
                <w:kern w:val="2"/>
                <w:sz w:val="24"/>
                <w:szCs w:val="24"/>
                <w14:ligatures w14:val="standardContextual"/>
              </w:rPr>
              <w:tab/>
            </w:r>
            <w:r w:rsidRPr="004326AF">
              <w:rPr>
                <w:rStyle w:val="Hypertextovodkaz"/>
                <w:bCs/>
                <w:noProof/>
              </w:rPr>
              <w:t>GeB Li-Ion Baterie 3x18650 1S3P 3.7V 9600mAh</w:t>
            </w:r>
            <w:r>
              <w:rPr>
                <w:noProof/>
                <w:webHidden/>
              </w:rPr>
              <w:tab/>
            </w:r>
            <w:r>
              <w:rPr>
                <w:noProof/>
                <w:webHidden/>
              </w:rPr>
              <w:fldChar w:fldCharType="begin"/>
            </w:r>
            <w:r>
              <w:rPr>
                <w:noProof/>
                <w:webHidden/>
              </w:rPr>
              <w:instrText xml:space="preserve"> PAGEREF _Toc219572390 \h </w:instrText>
            </w:r>
            <w:r>
              <w:rPr>
                <w:noProof/>
                <w:webHidden/>
              </w:rPr>
            </w:r>
            <w:r>
              <w:rPr>
                <w:noProof/>
                <w:webHidden/>
              </w:rPr>
              <w:fldChar w:fldCharType="separate"/>
            </w:r>
            <w:r>
              <w:rPr>
                <w:noProof/>
                <w:webHidden/>
              </w:rPr>
              <w:t>7</w:t>
            </w:r>
            <w:r>
              <w:rPr>
                <w:noProof/>
                <w:webHidden/>
              </w:rPr>
              <w:fldChar w:fldCharType="end"/>
            </w:r>
          </w:hyperlink>
        </w:p>
        <w:p w14:paraId="3CA3AF3D" w14:textId="61FD88B7"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391" w:history="1">
            <w:r w:rsidRPr="004326AF">
              <w:rPr>
                <w:rStyle w:val="Hypertextovodkaz"/>
                <w:noProof/>
              </w:rPr>
              <w:t xml:space="preserve">2.1.6 </w:t>
            </w:r>
            <w:r w:rsidRPr="004326AF">
              <w:rPr>
                <w:rStyle w:val="Hypertextovodkaz"/>
                <w:bCs/>
                <w:noProof/>
              </w:rPr>
              <w:t>inteligentní RGB LED NeoPixel, WS2812B, 10x10, 5050, 5V</w:t>
            </w:r>
            <w:r>
              <w:rPr>
                <w:noProof/>
                <w:webHidden/>
              </w:rPr>
              <w:tab/>
            </w:r>
            <w:r>
              <w:rPr>
                <w:noProof/>
                <w:webHidden/>
              </w:rPr>
              <w:fldChar w:fldCharType="begin"/>
            </w:r>
            <w:r>
              <w:rPr>
                <w:noProof/>
                <w:webHidden/>
              </w:rPr>
              <w:instrText xml:space="preserve"> PAGEREF _Toc219572391 \h </w:instrText>
            </w:r>
            <w:r>
              <w:rPr>
                <w:noProof/>
                <w:webHidden/>
              </w:rPr>
            </w:r>
            <w:r>
              <w:rPr>
                <w:noProof/>
                <w:webHidden/>
              </w:rPr>
              <w:fldChar w:fldCharType="separate"/>
            </w:r>
            <w:r>
              <w:rPr>
                <w:noProof/>
                <w:webHidden/>
              </w:rPr>
              <w:t>7</w:t>
            </w:r>
            <w:r>
              <w:rPr>
                <w:noProof/>
                <w:webHidden/>
              </w:rPr>
              <w:fldChar w:fldCharType="end"/>
            </w:r>
          </w:hyperlink>
        </w:p>
        <w:p w14:paraId="6E8693FE" w14:textId="0D6D39BA"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92" w:history="1">
            <w:r w:rsidRPr="004326AF">
              <w:rPr>
                <w:rStyle w:val="Hypertextovodkaz"/>
                <w:bCs/>
                <w:noProof/>
              </w:rPr>
              <w:t>2.1.7</w:t>
            </w:r>
            <w:r>
              <w:rPr>
                <w:rFonts w:eastAsiaTheme="minorEastAsia" w:cstheme="minorBidi"/>
                <w:noProof/>
                <w:kern w:val="2"/>
                <w:sz w:val="24"/>
                <w:szCs w:val="24"/>
                <w14:ligatures w14:val="standardContextual"/>
              </w:rPr>
              <w:tab/>
            </w:r>
            <w:r w:rsidRPr="004326AF">
              <w:rPr>
                <w:rStyle w:val="Hypertextovodkaz"/>
                <w:bCs/>
                <w:noProof/>
              </w:rPr>
              <w:t>Tlačítko 6x6x5mm</w:t>
            </w:r>
            <w:r>
              <w:rPr>
                <w:noProof/>
                <w:webHidden/>
              </w:rPr>
              <w:tab/>
            </w:r>
            <w:r>
              <w:rPr>
                <w:noProof/>
                <w:webHidden/>
              </w:rPr>
              <w:fldChar w:fldCharType="begin"/>
            </w:r>
            <w:r>
              <w:rPr>
                <w:noProof/>
                <w:webHidden/>
              </w:rPr>
              <w:instrText xml:space="preserve"> PAGEREF _Toc219572392 \h </w:instrText>
            </w:r>
            <w:r>
              <w:rPr>
                <w:noProof/>
                <w:webHidden/>
              </w:rPr>
            </w:r>
            <w:r>
              <w:rPr>
                <w:noProof/>
                <w:webHidden/>
              </w:rPr>
              <w:fldChar w:fldCharType="separate"/>
            </w:r>
            <w:r>
              <w:rPr>
                <w:noProof/>
                <w:webHidden/>
              </w:rPr>
              <w:t>8</w:t>
            </w:r>
            <w:r>
              <w:rPr>
                <w:noProof/>
                <w:webHidden/>
              </w:rPr>
              <w:fldChar w:fldCharType="end"/>
            </w:r>
          </w:hyperlink>
        </w:p>
        <w:p w14:paraId="3BE87980" w14:textId="31ABBA98" w:rsidR="000E0AC0" w:rsidRDefault="000E0AC0">
          <w:pPr>
            <w:pStyle w:val="Obsah3"/>
            <w:tabs>
              <w:tab w:val="left" w:pos="1200"/>
              <w:tab w:val="right" w:leader="dot" w:pos="9982"/>
            </w:tabs>
            <w:rPr>
              <w:rFonts w:eastAsiaTheme="minorEastAsia" w:cstheme="minorBidi"/>
              <w:noProof/>
              <w:kern w:val="2"/>
              <w:sz w:val="24"/>
              <w:szCs w:val="24"/>
              <w14:ligatures w14:val="standardContextual"/>
            </w:rPr>
          </w:pPr>
          <w:hyperlink w:anchor="_Toc219572393" w:history="1">
            <w:r w:rsidRPr="004326AF">
              <w:rPr>
                <w:rStyle w:val="Hypertextovodkaz"/>
                <w:bCs/>
                <w:noProof/>
              </w:rPr>
              <w:t>2.1.8</w:t>
            </w:r>
            <w:r>
              <w:rPr>
                <w:rFonts w:eastAsiaTheme="minorEastAsia" w:cstheme="minorBidi"/>
                <w:noProof/>
                <w:kern w:val="2"/>
                <w:sz w:val="24"/>
                <w:szCs w:val="24"/>
                <w14:ligatures w14:val="standardContextual"/>
              </w:rPr>
              <w:tab/>
            </w:r>
            <w:r w:rsidRPr="004326AF">
              <w:rPr>
                <w:rStyle w:val="Hypertextovodkaz"/>
                <w:bCs/>
                <w:noProof/>
              </w:rPr>
              <w:t>Spínač kovový s aretací – Power, stříbrný 16mm 3-6V</w:t>
            </w:r>
            <w:r>
              <w:rPr>
                <w:noProof/>
                <w:webHidden/>
              </w:rPr>
              <w:tab/>
            </w:r>
            <w:r>
              <w:rPr>
                <w:noProof/>
                <w:webHidden/>
              </w:rPr>
              <w:fldChar w:fldCharType="begin"/>
            </w:r>
            <w:r>
              <w:rPr>
                <w:noProof/>
                <w:webHidden/>
              </w:rPr>
              <w:instrText xml:space="preserve"> PAGEREF _Toc219572393 \h </w:instrText>
            </w:r>
            <w:r>
              <w:rPr>
                <w:noProof/>
                <w:webHidden/>
              </w:rPr>
            </w:r>
            <w:r>
              <w:rPr>
                <w:noProof/>
                <w:webHidden/>
              </w:rPr>
              <w:fldChar w:fldCharType="separate"/>
            </w:r>
            <w:r>
              <w:rPr>
                <w:noProof/>
                <w:webHidden/>
              </w:rPr>
              <w:t>8</w:t>
            </w:r>
            <w:r>
              <w:rPr>
                <w:noProof/>
                <w:webHidden/>
              </w:rPr>
              <w:fldChar w:fldCharType="end"/>
            </w:r>
          </w:hyperlink>
        </w:p>
        <w:p w14:paraId="6089F1A6" w14:textId="4F723398"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394" w:history="1">
            <w:r w:rsidRPr="004326AF">
              <w:rPr>
                <w:rStyle w:val="Hypertextovodkaz"/>
                <w:noProof/>
              </w:rPr>
              <w:t xml:space="preserve">2.1.10 </w:t>
            </w:r>
            <w:r w:rsidRPr="004326AF">
              <w:rPr>
                <w:rStyle w:val="Hypertextovodkaz"/>
                <w:bCs/>
                <w:noProof/>
              </w:rPr>
              <w:t>Nabíječka Li-ion článku TP4056 s ochranou USB-C</w:t>
            </w:r>
            <w:r>
              <w:rPr>
                <w:noProof/>
                <w:webHidden/>
              </w:rPr>
              <w:tab/>
            </w:r>
            <w:r>
              <w:rPr>
                <w:noProof/>
                <w:webHidden/>
              </w:rPr>
              <w:fldChar w:fldCharType="begin"/>
            </w:r>
            <w:r>
              <w:rPr>
                <w:noProof/>
                <w:webHidden/>
              </w:rPr>
              <w:instrText xml:space="preserve"> PAGEREF _Toc219572394 \h </w:instrText>
            </w:r>
            <w:r>
              <w:rPr>
                <w:noProof/>
                <w:webHidden/>
              </w:rPr>
            </w:r>
            <w:r>
              <w:rPr>
                <w:noProof/>
                <w:webHidden/>
              </w:rPr>
              <w:fldChar w:fldCharType="separate"/>
            </w:r>
            <w:r>
              <w:rPr>
                <w:noProof/>
                <w:webHidden/>
              </w:rPr>
              <w:t>9</w:t>
            </w:r>
            <w:r>
              <w:rPr>
                <w:noProof/>
                <w:webHidden/>
              </w:rPr>
              <w:fldChar w:fldCharType="end"/>
            </w:r>
          </w:hyperlink>
        </w:p>
        <w:p w14:paraId="27085874" w14:textId="7F87E9FD"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395" w:history="1">
            <w:r w:rsidRPr="004326AF">
              <w:rPr>
                <w:rStyle w:val="Hypertextovodkaz"/>
                <w:noProof/>
              </w:rPr>
              <w:t>2.2</w:t>
            </w:r>
            <w:r>
              <w:rPr>
                <w:rFonts w:eastAsiaTheme="minorEastAsia" w:cstheme="minorBidi"/>
                <w:i w:val="0"/>
                <w:iCs w:val="0"/>
                <w:noProof/>
                <w:kern w:val="2"/>
                <w:sz w:val="24"/>
                <w:szCs w:val="24"/>
                <w14:ligatures w14:val="standardContextual"/>
              </w:rPr>
              <w:tab/>
            </w:r>
            <w:r w:rsidRPr="004326AF">
              <w:rPr>
                <w:rStyle w:val="Hypertextovodkaz"/>
                <w:noProof/>
              </w:rPr>
              <w:t>Blokové schéma</w:t>
            </w:r>
            <w:r>
              <w:rPr>
                <w:noProof/>
                <w:webHidden/>
              </w:rPr>
              <w:tab/>
            </w:r>
            <w:r>
              <w:rPr>
                <w:noProof/>
                <w:webHidden/>
              </w:rPr>
              <w:fldChar w:fldCharType="begin"/>
            </w:r>
            <w:r>
              <w:rPr>
                <w:noProof/>
                <w:webHidden/>
              </w:rPr>
              <w:instrText xml:space="preserve"> PAGEREF _Toc219572395 \h </w:instrText>
            </w:r>
            <w:r>
              <w:rPr>
                <w:noProof/>
                <w:webHidden/>
              </w:rPr>
            </w:r>
            <w:r>
              <w:rPr>
                <w:noProof/>
                <w:webHidden/>
              </w:rPr>
              <w:fldChar w:fldCharType="separate"/>
            </w:r>
            <w:r>
              <w:rPr>
                <w:noProof/>
                <w:webHidden/>
              </w:rPr>
              <w:t>9</w:t>
            </w:r>
            <w:r>
              <w:rPr>
                <w:noProof/>
                <w:webHidden/>
              </w:rPr>
              <w:fldChar w:fldCharType="end"/>
            </w:r>
          </w:hyperlink>
        </w:p>
        <w:p w14:paraId="06362A3E" w14:textId="57B44390"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396" w:history="1">
            <w:r w:rsidRPr="004326AF">
              <w:rPr>
                <w:rStyle w:val="Hypertextovodkaz"/>
                <w:noProof/>
              </w:rPr>
              <w:t>2.3</w:t>
            </w:r>
            <w:r>
              <w:rPr>
                <w:rFonts w:eastAsiaTheme="minorEastAsia" w:cstheme="minorBidi"/>
                <w:i w:val="0"/>
                <w:iCs w:val="0"/>
                <w:noProof/>
                <w:kern w:val="2"/>
                <w:sz w:val="24"/>
                <w:szCs w:val="24"/>
                <w14:ligatures w14:val="standardContextual"/>
              </w:rPr>
              <w:tab/>
            </w:r>
            <w:r w:rsidRPr="004326AF">
              <w:rPr>
                <w:rStyle w:val="Hypertextovodkaz"/>
                <w:noProof/>
              </w:rPr>
              <w:t>Schéma zapojení</w:t>
            </w:r>
            <w:r>
              <w:rPr>
                <w:noProof/>
                <w:webHidden/>
              </w:rPr>
              <w:tab/>
            </w:r>
            <w:r>
              <w:rPr>
                <w:noProof/>
                <w:webHidden/>
              </w:rPr>
              <w:fldChar w:fldCharType="begin"/>
            </w:r>
            <w:r>
              <w:rPr>
                <w:noProof/>
                <w:webHidden/>
              </w:rPr>
              <w:instrText xml:space="preserve"> PAGEREF _Toc219572396 \h </w:instrText>
            </w:r>
            <w:r>
              <w:rPr>
                <w:noProof/>
                <w:webHidden/>
              </w:rPr>
            </w:r>
            <w:r>
              <w:rPr>
                <w:noProof/>
                <w:webHidden/>
              </w:rPr>
              <w:fldChar w:fldCharType="separate"/>
            </w:r>
            <w:r>
              <w:rPr>
                <w:noProof/>
                <w:webHidden/>
              </w:rPr>
              <w:t>11</w:t>
            </w:r>
            <w:r>
              <w:rPr>
                <w:noProof/>
                <w:webHidden/>
              </w:rPr>
              <w:fldChar w:fldCharType="end"/>
            </w:r>
          </w:hyperlink>
        </w:p>
        <w:p w14:paraId="66FF46AA" w14:textId="01B75D0B"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397" w:history="1">
            <w:r w:rsidRPr="004326AF">
              <w:rPr>
                <w:rStyle w:val="Hypertextovodkaz"/>
                <w:noProof/>
              </w:rPr>
              <w:t>2.4</w:t>
            </w:r>
            <w:r>
              <w:rPr>
                <w:rFonts w:eastAsiaTheme="minorEastAsia" w:cstheme="minorBidi"/>
                <w:i w:val="0"/>
                <w:iCs w:val="0"/>
                <w:noProof/>
                <w:kern w:val="2"/>
                <w:sz w:val="24"/>
                <w:szCs w:val="24"/>
                <w14:ligatures w14:val="standardContextual"/>
              </w:rPr>
              <w:tab/>
            </w:r>
            <w:r w:rsidRPr="004326AF">
              <w:rPr>
                <w:rStyle w:val="Hypertextovodkaz"/>
                <w:noProof/>
              </w:rPr>
              <w:t>Postup a realizace elektrického rozvodu</w:t>
            </w:r>
            <w:r>
              <w:rPr>
                <w:noProof/>
                <w:webHidden/>
              </w:rPr>
              <w:tab/>
            </w:r>
            <w:r>
              <w:rPr>
                <w:noProof/>
                <w:webHidden/>
              </w:rPr>
              <w:fldChar w:fldCharType="begin"/>
            </w:r>
            <w:r>
              <w:rPr>
                <w:noProof/>
                <w:webHidden/>
              </w:rPr>
              <w:instrText xml:space="preserve"> PAGEREF _Toc219572397 \h </w:instrText>
            </w:r>
            <w:r>
              <w:rPr>
                <w:noProof/>
                <w:webHidden/>
              </w:rPr>
            </w:r>
            <w:r>
              <w:rPr>
                <w:noProof/>
                <w:webHidden/>
              </w:rPr>
              <w:fldChar w:fldCharType="separate"/>
            </w:r>
            <w:r>
              <w:rPr>
                <w:noProof/>
                <w:webHidden/>
              </w:rPr>
              <w:t>15</w:t>
            </w:r>
            <w:r>
              <w:rPr>
                <w:noProof/>
                <w:webHidden/>
              </w:rPr>
              <w:fldChar w:fldCharType="end"/>
            </w:r>
          </w:hyperlink>
        </w:p>
        <w:p w14:paraId="6A46E629" w14:textId="2B1B39EB"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398" w:history="1">
            <w:r w:rsidRPr="004326AF">
              <w:rPr>
                <w:rStyle w:val="Hypertextovodkaz"/>
                <w:noProof/>
              </w:rPr>
              <w:t>3</w:t>
            </w:r>
            <w:r>
              <w:rPr>
                <w:rFonts w:eastAsiaTheme="minorEastAsia" w:cstheme="minorBidi"/>
                <w:b w:val="0"/>
                <w:bCs w:val="0"/>
                <w:noProof/>
                <w:kern w:val="2"/>
                <w:sz w:val="24"/>
                <w:szCs w:val="24"/>
                <w14:ligatures w14:val="standardContextual"/>
              </w:rPr>
              <w:tab/>
            </w:r>
            <w:r w:rsidRPr="004326AF">
              <w:rPr>
                <w:rStyle w:val="Hypertextovodkaz"/>
                <w:noProof/>
              </w:rPr>
              <w:t>FW – Vývoj programu pro zařízení</w:t>
            </w:r>
            <w:r>
              <w:rPr>
                <w:noProof/>
                <w:webHidden/>
              </w:rPr>
              <w:tab/>
            </w:r>
            <w:r>
              <w:rPr>
                <w:noProof/>
                <w:webHidden/>
              </w:rPr>
              <w:fldChar w:fldCharType="begin"/>
            </w:r>
            <w:r>
              <w:rPr>
                <w:noProof/>
                <w:webHidden/>
              </w:rPr>
              <w:instrText xml:space="preserve"> PAGEREF _Toc219572398 \h </w:instrText>
            </w:r>
            <w:r>
              <w:rPr>
                <w:noProof/>
                <w:webHidden/>
              </w:rPr>
            </w:r>
            <w:r>
              <w:rPr>
                <w:noProof/>
                <w:webHidden/>
              </w:rPr>
              <w:fldChar w:fldCharType="separate"/>
            </w:r>
            <w:r>
              <w:rPr>
                <w:noProof/>
                <w:webHidden/>
              </w:rPr>
              <w:t>16</w:t>
            </w:r>
            <w:r>
              <w:rPr>
                <w:noProof/>
                <w:webHidden/>
              </w:rPr>
              <w:fldChar w:fldCharType="end"/>
            </w:r>
          </w:hyperlink>
        </w:p>
        <w:p w14:paraId="3CF89D25" w14:textId="15552500"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399" w:history="1">
            <w:r w:rsidRPr="004326AF">
              <w:rPr>
                <w:rStyle w:val="Hypertextovodkaz"/>
                <w:noProof/>
              </w:rPr>
              <w:t>3.1</w:t>
            </w:r>
            <w:r>
              <w:rPr>
                <w:rFonts w:eastAsiaTheme="minorEastAsia" w:cstheme="minorBidi"/>
                <w:i w:val="0"/>
                <w:iCs w:val="0"/>
                <w:noProof/>
                <w:kern w:val="2"/>
                <w:sz w:val="24"/>
                <w:szCs w:val="24"/>
                <w14:ligatures w14:val="standardContextual"/>
              </w:rPr>
              <w:tab/>
            </w:r>
            <w:r w:rsidRPr="004326AF">
              <w:rPr>
                <w:rStyle w:val="Hypertextovodkaz"/>
                <w:noProof/>
              </w:rPr>
              <w:t>Textový popis programu</w:t>
            </w:r>
            <w:r>
              <w:rPr>
                <w:noProof/>
                <w:webHidden/>
              </w:rPr>
              <w:tab/>
            </w:r>
            <w:r>
              <w:rPr>
                <w:noProof/>
                <w:webHidden/>
              </w:rPr>
              <w:fldChar w:fldCharType="begin"/>
            </w:r>
            <w:r>
              <w:rPr>
                <w:noProof/>
                <w:webHidden/>
              </w:rPr>
              <w:instrText xml:space="preserve"> PAGEREF _Toc219572399 \h </w:instrText>
            </w:r>
            <w:r>
              <w:rPr>
                <w:noProof/>
                <w:webHidden/>
              </w:rPr>
            </w:r>
            <w:r>
              <w:rPr>
                <w:noProof/>
                <w:webHidden/>
              </w:rPr>
              <w:fldChar w:fldCharType="separate"/>
            </w:r>
            <w:r>
              <w:rPr>
                <w:noProof/>
                <w:webHidden/>
              </w:rPr>
              <w:t>16</w:t>
            </w:r>
            <w:r>
              <w:rPr>
                <w:noProof/>
                <w:webHidden/>
              </w:rPr>
              <w:fldChar w:fldCharType="end"/>
            </w:r>
          </w:hyperlink>
        </w:p>
        <w:p w14:paraId="28B15DA6" w14:textId="0AA1152A"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0" w:history="1">
            <w:r w:rsidRPr="004326AF">
              <w:rPr>
                <w:rStyle w:val="Hypertextovodkaz"/>
                <w:noProof/>
              </w:rPr>
              <w:t>3.1.1 Volba platformy a architektura systému</w:t>
            </w:r>
            <w:r>
              <w:rPr>
                <w:noProof/>
                <w:webHidden/>
              </w:rPr>
              <w:tab/>
            </w:r>
            <w:r>
              <w:rPr>
                <w:noProof/>
                <w:webHidden/>
              </w:rPr>
              <w:fldChar w:fldCharType="begin"/>
            </w:r>
            <w:r>
              <w:rPr>
                <w:noProof/>
                <w:webHidden/>
              </w:rPr>
              <w:instrText xml:space="preserve"> PAGEREF _Toc219572400 \h </w:instrText>
            </w:r>
            <w:r>
              <w:rPr>
                <w:noProof/>
                <w:webHidden/>
              </w:rPr>
            </w:r>
            <w:r>
              <w:rPr>
                <w:noProof/>
                <w:webHidden/>
              </w:rPr>
              <w:fldChar w:fldCharType="separate"/>
            </w:r>
            <w:r>
              <w:rPr>
                <w:noProof/>
                <w:webHidden/>
              </w:rPr>
              <w:t>16</w:t>
            </w:r>
            <w:r>
              <w:rPr>
                <w:noProof/>
                <w:webHidden/>
              </w:rPr>
              <w:fldChar w:fldCharType="end"/>
            </w:r>
          </w:hyperlink>
        </w:p>
        <w:p w14:paraId="37626E8A" w14:textId="34DA28A8"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1" w:history="1">
            <w:r w:rsidRPr="004326AF">
              <w:rPr>
                <w:rStyle w:val="Hypertextovodkaz"/>
                <w:noProof/>
              </w:rPr>
              <w:t>3.1.2 Časování pomocí scheduleru</w:t>
            </w:r>
            <w:r>
              <w:rPr>
                <w:noProof/>
                <w:webHidden/>
              </w:rPr>
              <w:tab/>
            </w:r>
            <w:r>
              <w:rPr>
                <w:noProof/>
                <w:webHidden/>
              </w:rPr>
              <w:fldChar w:fldCharType="begin"/>
            </w:r>
            <w:r>
              <w:rPr>
                <w:noProof/>
                <w:webHidden/>
              </w:rPr>
              <w:instrText xml:space="preserve"> PAGEREF _Toc219572401 \h </w:instrText>
            </w:r>
            <w:r>
              <w:rPr>
                <w:noProof/>
                <w:webHidden/>
              </w:rPr>
            </w:r>
            <w:r>
              <w:rPr>
                <w:noProof/>
                <w:webHidden/>
              </w:rPr>
              <w:fldChar w:fldCharType="separate"/>
            </w:r>
            <w:r>
              <w:rPr>
                <w:noProof/>
                <w:webHidden/>
              </w:rPr>
              <w:t>17</w:t>
            </w:r>
            <w:r>
              <w:rPr>
                <w:noProof/>
                <w:webHidden/>
              </w:rPr>
              <w:fldChar w:fldCharType="end"/>
            </w:r>
          </w:hyperlink>
        </w:p>
        <w:p w14:paraId="563777AD" w14:textId="02832065"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2" w:history="1">
            <w:r w:rsidRPr="004326AF">
              <w:rPr>
                <w:rStyle w:val="Hypertextovodkaz"/>
                <w:noProof/>
              </w:rPr>
              <w:t>3.1.3 Detailní popis hlavních úloh (Tasků)</w:t>
            </w:r>
            <w:r>
              <w:rPr>
                <w:noProof/>
                <w:webHidden/>
              </w:rPr>
              <w:tab/>
            </w:r>
            <w:r>
              <w:rPr>
                <w:noProof/>
                <w:webHidden/>
              </w:rPr>
              <w:fldChar w:fldCharType="begin"/>
            </w:r>
            <w:r>
              <w:rPr>
                <w:noProof/>
                <w:webHidden/>
              </w:rPr>
              <w:instrText xml:space="preserve"> PAGEREF _Toc219572402 \h </w:instrText>
            </w:r>
            <w:r>
              <w:rPr>
                <w:noProof/>
                <w:webHidden/>
              </w:rPr>
            </w:r>
            <w:r>
              <w:rPr>
                <w:noProof/>
                <w:webHidden/>
              </w:rPr>
              <w:fldChar w:fldCharType="separate"/>
            </w:r>
            <w:r>
              <w:rPr>
                <w:noProof/>
                <w:webHidden/>
              </w:rPr>
              <w:t>17</w:t>
            </w:r>
            <w:r>
              <w:rPr>
                <w:noProof/>
                <w:webHidden/>
              </w:rPr>
              <w:fldChar w:fldCharType="end"/>
            </w:r>
          </w:hyperlink>
        </w:p>
        <w:p w14:paraId="28F715FE" w14:textId="3FB00877"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3" w:history="1">
            <w:r w:rsidRPr="004326AF">
              <w:rPr>
                <w:rStyle w:val="Hypertextovodkaz"/>
                <w:noProof/>
              </w:rPr>
              <w:t>3.1.4 Technická řešení problémů (Paměť a bezpečnost)</w:t>
            </w:r>
            <w:r>
              <w:rPr>
                <w:noProof/>
                <w:webHidden/>
              </w:rPr>
              <w:tab/>
            </w:r>
            <w:r>
              <w:rPr>
                <w:noProof/>
                <w:webHidden/>
              </w:rPr>
              <w:fldChar w:fldCharType="begin"/>
            </w:r>
            <w:r>
              <w:rPr>
                <w:noProof/>
                <w:webHidden/>
              </w:rPr>
              <w:instrText xml:space="preserve"> PAGEREF _Toc219572403 \h </w:instrText>
            </w:r>
            <w:r>
              <w:rPr>
                <w:noProof/>
                <w:webHidden/>
              </w:rPr>
            </w:r>
            <w:r>
              <w:rPr>
                <w:noProof/>
                <w:webHidden/>
              </w:rPr>
              <w:fldChar w:fldCharType="separate"/>
            </w:r>
            <w:r>
              <w:rPr>
                <w:noProof/>
                <w:webHidden/>
              </w:rPr>
              <w:t>19</w:t>
            </w:r>
            <w:r>
              <w:rPr>
                <w:noProof/>
                <w:webHidden/>
              </w:rPr>
              <w:fldChar w:fldCharType="end"/>
            </w:r>
          </w:hyperlink>
        </w:p>
        <w:p w14:paraId="2A138B90" w14:textId="7219A189"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4" w:history="1">
            <w:r w:rsidRPr="004326AF">
              <w:rPr>
                <w:rStyle w:val="Hypertextovodkaz"/>
                <w:noProof/>
              </w:rPr>
              <w:t>3.1.5 Průběh vývoje a překážky</w:t>
            </w:r>
            <w:r>
              <w:rPr>
                <w:noProof/>
                <w:webHidden/>
              </w:rPr>
              <w:tab/>
            </w:r>
            <w:r>
              <w:rPr>
                <w:noProof/>
                <w:webHidden/>
              </w:rPr>
              <w:fldChar w:fldCharType="begin"/>
            </w:r>
            <w:r>
              <w:rPr>
                <w:noProof/>
                <w:webHidden/>
              </w:rPr>
              <w:instrText xml:space="preserve"> PAGEREF _Toc219572404 \h </w:instrText>
            </w:r>
            <w:r>
              <w:rPr>
                <w:noProof/>
                <w:webHidden/>
              </w:rPr>
            </w:r>
            <w:r>
              <w:rPr>
                <w:noProof/>
                <w:webHidden/>
              </w:rPr>
              <w:fldChar w:fldCharType="separate"/>
            </w:r>
            <w:r>
              <w:rPr>
                <w:noProof/>
                <w:webHidden/>
              </w:rPr>
              <w:t>20</w:t>
            </w:r>
            <w:r>
              <w:rPr>
                <w:noProof/>
                <w:webHidden/>
              </w:rPr>
              <w:fldChar w:fldCharType="end"/>
            </w:r>
          </w:hyperlink>
        </w:p>
        <w:p w14:paraId="4ADDE86E" w14:textId="10F39B61"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405" w:history="1">
            <w:r w:rsidRPr="004326AF">
              <w:rPr>
                <w:rStyle w:val="Hypertextovodkaz"/>
                <w:noProof/>
              </w:rPr>
              <w:t>3.2</w:t>
            </w:r>
            <w:r>
              <w:rPr>
                <w:rFonts w:eastAsiaTheme="minorEastAsia" w:cstheme="minorBidi"/>
                <w:i w:val="0"/>
                <w:iCs w:val="0"/>
                <w:noProof/>
                <w:kern w:val="2"/>
                <w:sz w:val="24"/>
                <w:szCs w:val="24"/>
                <w14:ligatures w14:val="standardContextual"/>
              </w:rPr>
              <w:tab/>
            </w:r>
            <w:r w:rsidRPr="004326AF">
              <w:rPr>
                <w:rStyle w:val="Hypertextovodkaz"/>
                <w:noProof/>
              </w:rPr>
              <w:t xml:space="preserve"> Diagram toku dat a komunikace mezi úlohami</w:t>
            </w:r>
            <w:r>
              <w:rPr>
                <w:noProof/>
                <w:webHidden/>
              </w:rPr>
              <w:tab/>
            </w:r>
            <w:r>
              <w:rPr>
                <w:noProof/>
                <w:webHidden/>
              </w:rPr>
              <w:fldChar w:fldCharType="begin"/>
            </w:r>
            <w:r>
              <w:rPr>
                <w:noProof/>
                <w:webHidden/>
              </w:rPr>
              <w:instrText xml:space="preserve"> PAGEREF _Toc219572405 \h </w:instrText>
            </w:r>
            <w:r>
              <w:rPr>
                <w:noProof/>
                <w:webHidden/>
              </w:rPr>
            </w:r>
            <w:r>
              <w:rPr>
                <w:noProof/>
                <w:webHidden/>
              </w:rPr>
              <w:fldChar w:fldCharType="separate"/>
            </w:r>
            <w:r>
              <w:rPr>
                <w:noProof/>
                <w:webHidden/>
              </w:rPr>
              <w:t>21</w:t>
            </w:r>
            <w:r>
              <w:rPr>
                <w:noProof/>
                <w:webHidden/>
              </w:rPr>
              <w:fldChar w:fldCharType="end"/>
            </w:r>
          </w:hyperlink>
        </w:p>
        <w:p w14:paraId="3E2AAAFD" w14:textId="4F57BE3E"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406" w:history="1">
            <w:r w:rsidRPr="004326AF">
              <w:rPr>
                <w:rStyle w:val="Hypertextovodkaz"/>
                <w:noProof/>
              </w:rPr>
              <w:t>3.3</w:t>
            </w:r>
            <w:r>
              <w:rPr>
                <w:rFonts w:eastAsiaTheme="minorEastAsia" w:cstheme="minorBidi"/>
                <w:i w:val="0"/>
                <w:iCs w:val="0"/>
                <w:noProof/>
                <w:kern w:val="2"/>
                <w:sz w:val="24"/>
                <w:szCs w:val="24"/>
                <w14:ligatures w14:val="standardContextual"/>
              </w:rPr>
              <w:tab/>
            </w:r>
            <w:r w:rsidRPr="004326AF">
              <w:rPr>
                <w:rStyle w:val="Hypertextovodkaz"/>
                <w:noProof/>
              </w:rPr>
              <w:t>Postup vývoje programu</w:t>
            </w:r>
            <w:r>
              <w:rPr>
                <w:noProof/>
                <w:webHidden/>
              </w:rPr>
              <w:tab/>
            </w:r>
            <w:r>
              <w:rPr>
                <w:noProof/>
                <w:webHidden/>
              </w:rPr>
              <w:fldChar w:fldCharType="begin"/>
            </w:r>
            <w:r>
              <w:rPr>
                <w:noProof/>
                <w:webHidden/>
              </w:rPr>
              <w:instrText xml:space="preserve"> PAGEREF _Toc219572406 \h </w:instrText>
            </w:r>
            <w:r>
              <w:rPr>
                <w:noProof/>
                <w:webHidden/>
              </w:rPr>
            </w:r>
            <w:r>
              <w:rPr>
                <w:noProof/>
                <w:webHidden/>
              </w:rPr>
              <w:fldChar w:fldCharType="separate"/>
            </w:r>
            <w:r>
              <w:rPr>
                <w:noProof/>
                <w:webHidden/>
              </w:rPr>
              <w:t>22</w:t>
            </w:r>
            <w:r>
              <w:rPr>
                <w:noProof/>
                <w:webHidden/>
              </w:rPr>
              <w:fldChar w:fldCharType="end"/>
            </w:r>
          </w:hyperlink>
        </w:p>
        <w:p w14:paraId="05EE7C63" w14:textId="1279AE82"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7" w:history="1">
            <w:r w:rsidRPr="004326AF">
              <w:rPr>
                <w:rStyle w:val="Hypertextovodkaz"/>
                <w:noProof/>
              </w:rPr>
              <w:t>3.3.1 Historie a evoluce projektu</w:t>
            </w:r>
            <w:r>
              <w:rPr>
                <w:noProof/>
                <w:webHidden/>
              </w:rPr>
              <w:tab/>
            </w:r>
            <w:r>
              <w:rPr>
                <w:noProof/>
                <w:webHidden/>
              </w:rPr>
              <w:fldChar w:fldCharType="begin"/>
            </w:r>
            <w:r>
              <w:rPr>
                <w:noProof/>
                <w:webHidden/>
              </w:rPr>
              <w:instrText xml:space="preserve"> PAGEREF _Toc219572407 \h </w:instrText>
            </w:r>
            <w:r>
              <w:rPr>
                <w:noProof/>
                <w:webHidden/>
              </w:rPr>
            </w:r>
            <w:r>
              <w:rPr>
                <w:noProof/>
                <w:webHidden/>
              </w:rPr>
              <w:fldChar w:fldCharType="separate"/>
            </w:r>
            <w:r>
              <w:rPr>
                <w:noProof/>
                <w:webHidden/>
              </w:rPr>
              <w:t>22</w:t>
            </w:r>
            <w:r>
              <w:rPr>
                <w:noProof/>
                <w:webHidden/>
              </w:rPr>
              <w:fldChar w:fldCharType="end"/>
            </w:r>
          </w:hyperlink>
        </w:p>
        <w:p w14:paraId="29269897" w14:textId="690A7843"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8" w:history="1">
            <w:r w:rsidRPr="004326AF">
              <w:rPr>
                <w:rStyle w:val="Hypertextovodkaz"/>
                <w:noProof/>
              </w:rPr>
              <w:t>3.3.2 Vývojové nástroje a zálohování</w:t>
            </w:r>
            <w:r>
              <w:rPr>
                <w:noProof/>
                <w:webHidden/>
              </w:rPr>
              <w:tab/>
            </w:r>
            <w:r>
              <w:rPr>
                <w:noProof/>
                <w:webHidden/>
              </w:rPr>
              <w:fldChar w:fldCharType="begin"/>
            </w:r>
            <w:r>
              <w:rPr>
                <w:noProof/>
                <w:webHidden/>
              </w:rPr>
              <w:instrText xml:space="preserve"> PAGEREF _Toc219572408 \h </w:instrText>
            </w:r>
            <w:r>
              <w:rPr>
                <w:noProof/>
                <w:webHidden/>
              </w:rPr>
            </w:r>
            <w:r>
              <w:rPr>
                <w:noProof/>
                <w:webHidden/>
              </w:rPr>
              <w:fldChar w:fldCharType="separate"/>
            </w:r>
            <w:r>
              <w:rPr>
                <w:noProof/>
                <w:webHidden/>
              </w:rPr>
              <w:t>22</w:t>
            </w:r>
            <w:r>
              <w:rPr>
                <w:noProof/>
                <w:webHidden/>
              </w:rPr>
              <w:fldChar w:fldCharType="end"/>
            </w:r>
          </w:hyperlink>
        </w:p>
        <w:p w14:paraId="48B89C4A" w14:textId="186DCFF3"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09" w:history="1">
            <w:r w:rsidRPr="004326AF">
              <w:rPr>
                <w:rStyle w:val="Hypertextovodkaz"/>
                <w:noProof/>
              </w:rPr>
              <w:t>3.3.3 Známá omezení programu</w:t>
            </w:r>
            <w:r>
              <w:rPr>
                <w:noProof/>
                <w:webHidden/>
              </w:rPr>
              <w:tab/>
            </w:r>
            <w:r>
              <w:rPr>
                <w:noProof/>
                <w:webHidden/>
              </w:rPr>
              <w:fldChar w:fldCharType="begin"/>
            </w:r>
            <w:r>
              <w:rPr>
                <w:noProof/>
                <w:webHidden/>
              </w:rPr>
              <w:instrText xml:space="preserve"> PAGEREF _Toc219572409 \h </w:instrText>
            </w:r>
            <w:r>
              <w:rPr>
                <w:noProof/>
                <w:webHidden/>
              </w:rPr>
            </w:r>
            <w:r>
              <w:rPr>
                <w:noProof/>
                <w:webHidden/>
              </w:rPr>
              <w:fldChar w:fldCharType="separate"/>
            </w:r>
            <w:r>
              <w:rPr>
                <w:noProof/>
                <w:webHidden/>
              </w:rPr>
              <w:t>22</w:t>
            </w:r>
            <w:r>
              <w:rPr>
                <w:noProof/>
                <w:webHidden/>
              </w:rPr>
              <w:fldChar w:fldCharType="end"/>
            </w:r>
          </w:hyperlink>
        </w:p>
        <w:p w14:paraId="6D50AF00" w14:textId="77E3C793"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10" w:history="1">
            <w:r w:rsidRPr="004326AF">
              <w:rPr>
                <w:rStyle w:val="Hypertextovodkaz"/>
                <w:noProof/>
              </w:rPr>
              <w:t>3.3.4 Plány do budoucna a rozšíření</w:t>
            </w:r>
            <w:r>
              <w:rPr>
                <w:noProof/>
                <w:webHidden/>
              </w:rPr>
              <w:tab/>
            </w:r>
            <w:r>
              <w:rPr>
                <w:noProof/>
                <w:webHidden/>
              </w:rPr>
              <w:fldChar w:fldCharType="begin"/>
            </w:r>
            <w:r>
              <w:rPr>
                <w:noProof/>
                <w:webHidden/>
              </w:rPr>
              <w:instrText xml:space="preserve"> PAGEREF _Toc219572410 \h </w:instrText>
            </w:r>
            <w:r>
              <w:rPr>
                <w:noProof/>
                <w:webHidden/>
              </w:rPr>
            </w:r>
            <w:r>
              <w:rPr>
                <w:noProof/>
                <w:webHidden/>
              </w:rPr>
              <w:fldChar w:fldCharType="separate"/>
            </w:r>
            <w:r>
              <w:rPr>
                <w:noProof/>
                <w:webHidden/>
              </w:rPr>
              <w:t>23</w:t>
            </w:r>
            <w:r>
              <w:rPr>
                <w:noProof/>
                <w:webHidden/>
              </w:rPr>
              <w:fldChar w:fldCharType="end"/>
            </w:r>
          </w:hyperlink>
        </w:p>
        <w:p w14:paraId="4B569753" w14:textId="6DB2A12D"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411" w:history="1">
            <w:r w:rsidRPr="004326AF">
              <w:rPr>
                <w:rStyle w:val="Hypertextovodkaz"/>
                <w:noProof/>
              </w:rPr>
              <w:t>4</w:t>
            </w:r>
            <w:r>
              <w:rPr>
                <w:rFonts w:eastAsiaTheme="minorEastAsia" w:cstheme="minorBidi"/>
                <w:b w:val="0"/>
                <w:bCs w:val="0"/>
                <w:noProof/>
                <w:kern w:val="2"/>
                <w:sz w:val="24"/>
                <w:szCs w:val="24"/>
                <w14:ligatures w14:val="standardContextual"/>
              </w:rPr>
              <w:tab/>
            </w:r>
            <w:r w:rsidRPr="004326AF">
              <w:rPr>
                <w:rStyle w:val="Hypertextovodkaz"/>
                <w:noProof/>
              </w:rPr>
              <w:t>Návrh mechanických částí zařízení</w:t>
            </w:r>
            <w:r>
              <w:rPr>
                <w:noProof/>
                <w:webHidden/>
              </w:rPr>
              <w:tab/>
            </w:r>
            <w:r>
              <w:rPr>
                <w:noProof/>
                <w:webHidden/>
              </w:rPr>
              <w:fldChar w:fldCharType="begin"/>
            </w:r>
            <w:r>
              <w:rPr>
                <w:noProof/>
                <w:webHidden/>
              </w:rPr>
              <w:instrText xml:space="preserve"> PAGEREF _Toc219572411 \h </w:instrText>
            </w:r>
            <w:r>
              <w:rPr>
                <w:noProof/>
                <w:webHidden/>
              </w:rPr>
            </w:r>
            <w:r>
              <w:rPr>
                <w:noProof/>
                <w:webHidden/>
              </w:rPr>
              <w:fldChar w:fldCharType="separate"/>
            </w:r>
            <w:r>
              <w:rPr>
                <w:noProof/>
                <w:webHidden/>
              </w:rPr>
              <w:t>24</w:t>
            </w:r>
            <w:r>
              <w:rPr>
                <w:noProof/>
                <w:webHidden/>
              </w:rPr>
              <w:fldChar w:fldCharType="end"/>
            </w:r>
          </w:hyperlink>
        </w:p>
        <w:p w14:paraId="53F81C99" w14:textId="7D3B4906" w:rsidR="000E0AC0" w:rsidRDefault="000E0AC0">
          <w:pPr>
            <w:pStyle w:val="Obsah2"/>
            <w:tabs>
              <w:tab w:val="left" w:pos="960"/>
              <w:tab w:val="right" w:leader="dot" w:pos="9982"/>
            </w:tabs>
            <w:rPr>
              <w:rFonts w:eastAsiaTheme="minorEastAsia" w:cstheme="minorBidi"/>
              <w:i w:val="0"/>
              <w:iCs w:val="0"/>
              <w:noProof/>
              <w:kern w:val="2"/>
              <w:sz w:val="24"/>
              <w:szCs w:val="24"/>
              <w14:ligatures w14:val="standardContextual"/>
            </w:rPr>
          </w:pPr>
          <w:hyperlink w:anchor="_Toc219572412" w:history="1">
            <w:r w:rsidRPr="004326AF">
              <w:rPr>
                <w:rStyle w:val="Hypertextovodkaz"/>
                <w:noProof/>
              </w:rPr>
              <w:t>4.1</w:t>
            </w:r>
            <w:r>
              <w:rPr>
                <w:rFonts w:eastAsiaTheme="minorEastAsia" w:cstheme="minorBidi"/>
                <w:i w:val="0"/>
                <w:iCs w:val="0"/>
                <w:noProof/>
                <w:kern w:val="2"/>
                <w:sz w:val="24"/>
                <w:szCs w:val="24"/>
                <w14:ligatures w14:val="standardContextual"/>
              </w:rPr>
              <w:tab/>
            </w:r>
            <w:r w:rsidRPr="004326AF">
              <w:rPr>
                <w:rStyle w:val="Hypertextovodkaz"/>
                <w:noProof/>
              </w:rPr>
              <w:t>Výběr / návrh mechanických částí zařízení</w:t>
            </w:r>
            <w:r>
              <w:rPr>
                <w:noProof/>
                <w:webHidden/>
              </w:rPr>
              <w:tab/>
            </w:r>
            <w:r>
              <w:rPr>
                <w:noProof/>
                <w:webHidden/>
              </w:rPr>
              <w:fldChar w:fldCharType="begin"/>
            </w:r>
            <w:r>
              <w:rPr>
                <w:noProof/>
                <w:webHidden/>
              </w:rPr>
              <w:instrText xml:space="preserve"> PAGEREF _Toc219572412 \h </w:instrText>
            </w:r>
            <w:r>
              <w:rPr>
                <w:noProof/>
                <w:webHidden/>
              </w:rPr>
            </w:r>
            <w:r>
              <w:rPr>
                <w:noProof/>
                <w:webHidden/>
              </w:rPr>
              <w:fldChar w:fldCharType="separate"/>
            </w:r>
            <w:r>
              <w:rPr>
                <w:noProof/>
                <w:webHidden/>
              </w:rPr>
              <w:t>24</w:t>
            </w:r>
            <w:r>
              <w:rPr>
                <w:noProof/>
                <w:webHidden/>
              </w:rPr>
              <w:fldChar w:fldCharType="end"/>
            </w:r>
          </w:hyperlink>
        </w:p>
        <w:p w14:paraId="706E046D" w14:textId="0C8439F5" w:rsidR="000E0AC0" w:rsidRDefault="000E0AC0">
          <w:pPr>
            <w:pStyle w:val="Obsah3"/>
            <w:tabs>
              <w:tab w:val="right" w:leader="dot" w:pos="9982"/>
            </w:tabs>
            <w:rPr>
              <w:rFonts w:eastAsiaTheme="minorEastAsia" w:cstheme="minorBidi"/>
              <w:noProof/>
              <w:kern w:val="2"/>
              <w:sz w:val="24"/>
              <w:szCs w:val="24"/>
              <w14:ligatures w14:val="standardContextual"/>
            </w:rPr>
          </w:pPr>
          <w:hyperlink w:anchor="_Toc219572413" w:history="1">
            <w:r w:rsidRPr="004326AF">
              <w:rPr>
                <w:rStyle w:val="Hypertextovodkaz"/>
                <w:rFonts w:eastAsia="Arial Unicode MS"/>
                <w:noProof/>
              </w:rPr>
              <w:t>4.1.1 Rendery modelu:</w:t>
            </w:r>
            <w:r>
              <w:rPr>
                <w:noProof/>
                <w:webHidden/>
              </w:rPr>
              <w:tab/>
            </w:r>
            <w:r>
              <w:rPr>
                <w:noProof/>
                <w:webHidden/>
              </w:rPr>
              <w:fldChar w:fldCharType="begin"/>
            </w:r>
            <w:r>
              <w:rPr>
                <w:noProof/>
                <w:webHidden/>
              </w:rPr>
              <w:instrText xml:space="preserve"> PAGEREF _Toc219572413 \h </w:instrText>
            </w:r>
            <w:r>
              <w:rPr>
                <w:noProof/>
                <w:webHidden/>
              </w:rPr>
            </w:r>
            <w:r>
              <w:rPr>
                <w:noProof/>
                <w:webHidden/>
              </w:rPr>
              <w:fldChar w:fldCharType="separate"/>
            </w:r>
            <w:r>
              <w:rPr>
                <w:noProof/>
                <w:webHidden/>
              </w:rPr>
              <w:t>24</w:t>
            </w:r>
            <w:r>
              <w:rPr>
                <w:noProof/>
                <w:webHidden/>
              </w:rPr>
              <w:fldChar w:fldCharType="end"/>
            </w:r>
          </w:hyperlink>
        </w:p>
        <w:p w14:paraId="47ACCA8D" w14:textId="4D3B4642"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414" w:history="1">
            <w:r w:rsidRPr="004326AF">
              <w:rPr>
                <w:rStyle w:val="Hypertextovodkaz"/>
                <w:noProof/>
              </w:rPr>
              <w:t>5</w:t>
            </w:r>
            <w:r>
              <w:rPr>
                <w:rFonts w:eastAsiaTheme="minorEastAsia" w:cstheme="minorBidi"/>
                <w:b w:val="0"/>
                <w:bCs w:val="0"/>
                <w:noProof/>
                <w:kern w:val="2"/>
                <w:sz w:val="24"/>
                <w:szCs w:val="24"/>
                <w14:ligatures w14:val="standardContextual"/>
              </w:rPr>
              <w:tab/>
            </w:r>
            <w:r w:rsidRPr="004326AF">
              <w:rPr>
                <w:rStyle w:val="Hypertextovodkaz"/>
                <w:noProof/>
              </w:rPr>
              <w:t>Odzkoušení hotové ročníkové práce v praxi</w:t>
            </w:r>
            <w:r>
              <w:rPr>
                <w:noProof/>
                <w:webHidden/>
              </w:rPr>
              <w:tab/>
            </w:r>
            <w:r>
              <w:rPr>
                <w:noProof/>
                <w:webHidden/>
              </w:rPr>
              <w:fldChar w:fldCharType="begin"/>
            </w:r>
            <w:r>
              <w:rPr>
                <w:noProof/>
                <w:webHidden/>
              </w:rPr>
              <w:instrText xml:space="preserve"> PAGEREF _Toc219572414 \h </w:instrText>
            </w:r>
            <w:r>
              <w:rPr>
                <w:noProof/>
                <w:webHidden/>
              </w:rPr>
            </w:r>
            <w:r>
              <w:rPr>
                <w:noProof/>
                <w:webHidden/>
              </w:rPr>
              <w:fldChar w:fldCharType="separate"/>
            </w:r>
            <w:r>
              <w:rPr>
                <w:noProof/>
                <w:webHidden/>
              </w:rPr>
              <w:t>26</w:t>
            </w:r>
            <w:r>
              <w:rPr>
                <w:noProof/>
                <w:webHidden/>
              </w:rPr>
              <w:fldChar w:fldCharType="end"/>
            </w:r>
          </w:hyperlink>
        </w:p>
        <w:p w14:paraId="4AE34DED" w14:textId="71A96E9F"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415" w:history="1">
            <w:r w:rsidRPr="004326AF">
              <w:rPr>
                <w:rStyle w:val="Hypertextovodkaz"/>
                <w:noProof/>
              </w:rPr>
              <w:t>6</w:t>
            </w:r>
            <w:r>
              <w:rPr>
                <w:rFonts w:eastAsiaTheme="minorEastAsia" w:cstheme="minorBidi"/>
                <w:b w:val="0"/>
                <w:bCs w:val="0"/>
                <w:noProof/>
                <w:kern w:val="2"/>
                <w:sz w:val="24"/>
                <w:szCs w:val="24"/>
                <w14:ligatures w14:val="standardContextual"/>
              </w:rPr>
              <w:tab/>
            </w:r>
            <w:r w:rsidRPr="004326AF">
              <w:rPr>
                <w:rStyle w:val="Hypertextovodkaz"/>
                <w:noProof/>
              </w:rPr>
              <w:t>Závěr</w:t>
            </w:r>
            <w:r>
              <w:rPr>
                <w:noProof/>
                <w:webHidden/>
              </w:rPr>
              <w:tab/>
            </w:r>
            <w:r>
              <w:rPr>
                <w:noProof/>
                <w:webHidden/>
              </w:rPr>
              <w:fldChar w:fldCharType="begin"/>
            </w:r>
            <w:r>
              <w:rPr>
                <w:noProof/>
                <w:webHidden/>
              </w:rPr>
              <w:instrText xml:space="preserve"> PAGEREF _Toc219572415 \h </w:instrText>
            </w:r>
            <w:r>
              <w:rPr>
                <w:noProof/>
                <w:webHidden/>
              </w:rPr>
            </w:r>
            <w:r>
              <w:rPr>
                <w:noProof/>
                <w:webHidden/>
              </w:rPr>
              <w:fldChar w:fldCharType="separate"/>
            </w:r>
            <w:r>
              <w:rPr>
                <w:noProof/>
                <w:webHidden/>
              </w:rPr>
              <w:t>30</w:t>
            </w:r>
            <w:r>
              <w:rPr>
                <w:noProof/>
                <w:webHidden/>
              </w:rPr>
              <w:fldChar w:fldCharType="end"/>
            </w:r>
          </w:hyperlink>
        </w:p>
        <w:p w14:paraId="0D315A9D" w14:textId="55051BC5"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416" w:history="1">
            <w:r w:rsidRPr="004326AF">
              <w:rPr>
                <w:rStyle w:val="Hypertextovodkaz"/>
                <w:noProof/>
              </w:rPr>
              <w:t>7</w:t>
            </w:r>
            <w:r>
              <w:rPr>
                <w:rFonts w:eastAsiaTheme="minorEastAsia" w:cstheme="minorBidi"/>
                <w:b w:val="0"/>
                <w:bCs w:val="0"/>
                <w:noProof/>
                <w:kern w:val="2"/>
                <w:sz w:val="24"/>
                <w:szCs w:val="24"/>
                <w14:ligatures w14:val="standardContextual"/>
              </w:rPr>
              <w:tab/>
            </w:r>
            <w:r w:rsidRPr="004326AF">
              <w:rPr>
                <w:rStyle w:val="Hypertextovodkaz"/>
                <w:noProof/>
              </w:rPr>
              <w:t>Seznam obrázků</w:t>
            </w:r>
            <w:r>
              <w:rPr>
                <w:noProof/>
                <w:webHidden/>
              </w:rPr>
              <w:tab/>
            </w:r>
            <w:r>
              <w:rPr>
                <w:noProof/>
                <w:webHidden/>
              </w:rPr>
              <w:fldChar w:fldCharType="begin"/>
            </w:r>
            <w:r>
              <w:rPr>
                <w:noProof/>
                <w:webHidden/>
              </w:rPr>
              <w:instrText xml:space="preserve"> PAGEREF _Toc219572416 \h </w:instrText>
            </w:r>
            <w:r>
              <w:rPr>
                <w:noProof/>
                <w:webHidden/>
              </w:rPr>
            </w:r>
            <w:r>
              <w:rPr>
                <w:noProof/>
                <w:webHidden/>
              </w:rPr>
              <w:fldChar w:fldCharType="separate"/>
            </w:r>
            <w:r>
              <w:rPr>
                <w:noProof/>
                <w:webHidden/>
              </w:rPr>
              <w:t>31</w:t>
            </w:r>
            <w:r>
              <w:rPr>
                <w:noProof/>
                <w:webHidden/>
              </w:rPr>
              <w:fldChar w:fldCharType="end"/>
            </w:r>
          </w:hyperlink>
        </w:p>
        <w:p w14:paraId="396DE086" w14:textId="6FF36D49" w:rsidR="000E0AC0" w:rsidRDefault="000E0AC0">
          <w:pPr>
            <w:pStyle w:val="Obsah1"/>
            <w:tabs>
              <w:tab w:val="left" w:pos="480"/>
              <w:tab w:val="right" w:leader="dot" w:pos="9982"/>
            </w:tabs>
            <w:rPr>
              <w:rFonts w:eastAsiaTheme="minorEastAsia" w:cstheme="minorBidi"/>
              <w:b w:val="0"/>
              <w:bCs w:val="0"/>
              <w:noProof/>
              <w:kern w:val="2"/>
              <w:sz w:val="24"/>
              <w:szCs w:val="24"/>
              <w14:ligatures w14:val="standardContextual"/>
            </w:rPr>
          </w:pPr>
          <w:hyperlink w:anchor="_Toc219572417" w:history="1">
            <w:r w:rsidRPr="004326AF">
              <w:rPr>
                <w:rStyle w:val="Hypertextovodkaz"/>
                <w:noProof/>
              </w:rPr>
              <w:t>8</w:t>
            </w:r>
            <w:r>
              <w:rPr>
                <w:rFonts w:eastAsiaTheme="minorEastAsia" w:cstheme="minorBidi"/>
                <w:b w:val="0"/>
                <w:bCs w:val="0"/>
                <w:noProof/>
                <w:kern w:val="2"/>
                <w:sz w:val="24"/>
                <w:szCs w:val="24"/>
                <w14:ligatures w14:val="standardContextual"/>
              </w:rPr>
              <w:tab/>
            </w:r>
            <w:r w:rsidRPr="004326AF">
              <w:rPr>
                <w:rStyle w:val="Hypertextovodkaz"/>
                <w:noProof/>
              </w:rPr>
              <w:t>Reference</w:t>
            </w:r>
            <w:r>
              <w:rPr>
                <w:noProof/>
                <w:webHidden/>
              </w:rPr>
              <w:tab/>
            </w:r>
            <w:r>
              <w:rPr>
                <w:noProof/>
                <w:webHidden/>
              </w:rPr>
              <w:fldChar w:fldCharType="begin"/>
            </w:r>
            <w:r>
              <w:rPr>
                <w:noProof/>
                <w:webHidden/>
              </w:rPr>
              <w:instrText xml:space="preserve"> PAGEREF _Toc219572417 \h </w:instrText>
            </w:r>
            <w:r>
              <w:rPr>
                <w:noProof/>
                <w:webHidden/>
              </w:rPr>
            </w:r>
            <w:r>
              <w:rPr>
                <w:noProof/>
                <w:webHidden/>
              </w:rPr>
              <w:fldChar w:fldCharType="separate"/>
            </w:r>
            <w:r>
              <w:rPr>
                <w:noProof/>
                <w:webHidden/>
              </w:rPr>
              <w:t>32</w:t>
            </w:r>
            <w:r>
              <w:rPr>
                <w:noProof/>
                <w:webHidden/>
              </w:rPr>
              <w:fldChar w:fldCharType="end"/>
            </w:r>
          </w:hyperlink>
        </w:p>
        <w:p w14:paraId="429E0B41" w14:textId="474B43F4" w:rsidR="007550BB" w:rsidRDefault="007550BB">
          <w:r>
            <w:rPr>
              <w:b/>
              <w:bCs/>
            </w:rPr>
            <w:fldChar w:fldCharType="end"/>
          </w:r>
        </w:p>
      </w:sdtContent>
    </w:sdt>
    <w:p w14:paraId="104BA894" w14:textId="2D7B2EEE" w:rsidR="00082426" w:rsidRDefault="00082426" w:rsidP="004E0A14">
      <w:pPr>
        <w:pStyle w:val="Standard"/>
        <w:jc w:val="both"/>
      </w:pPr>
    </w:p>
    <w:p w14:paraId="32D2FEA1" w14:textId="77777777" w:rsidR="009F324F" w:rsidRDefault="009F324F" w:rsidP="004E0A14">
      <w:pPr>
        <w:pStyle w:val="Standard"/>
        <w:jc w:val="both"/>
      </w:pPr>
    </w:p>
    <w:p w14:paraId="1F9AD8D1" w14:textId="77777777" w:rsidR="00550782" w:rsidRDefault="00550782" w:rsidP="004E0A14">
      <w:pPr>
        <w:pStyle w:val="Standard"/>
        <w:jc w:val="both"/>
      </w:pPr>
    </w:p>
    <w:p w14:paraId="5D45EF3F" w14:textId="637F2427" w:rsidR="00550782" w:rsidRDefault="00550782" w:rsidP="004E0A14">
      <w:pPr>
        <w:pStyle w:val="Standard"/>
        <w:jc w:val="both"/>
        <w:sectPr w:rsidR="00550782">
          <w:pgSz w:w="11905" w:h="16837"/>
          <w:pgMar w:top="681" w:right="779" w:bottom="891" w:left="1134" w:header="708" w:footer="708" w:gutter="0"/>
          <w:cols w:space="708"/>
        </w:sectPr>
      </w:pPr>
    </w:p>
    <w:p w14:paraId="316BD044" w14:textId="6237734E" w:rsidR="00EF7670" w:rsidRDefault="003A75F2" w:rsidP="00591E0F">
      <w:pPr>
        <w:pStyle w:val="Nadpis1"/>
        <w:numPr>
          <w:ilvl w:val="0"/>
          <w:numId w:val="10"/>
        </w:numPr>
      </w:pPr>
      <w:bookmarkStart w:id="0" w:name="_Toc219572383"/>
      <w:r>
        <w:lastRenderedPageBreak/>
        <w:t>Úvod</w:t>
      </w:r>
      <w:bookmarkEnd w:id="0"/>
    </w:p>
    <w:p w14:paraId="044F626A" w14:textId="77777777" w:rsidR="00591E0F" w:rsidRPr="00591E0F" w:rsidRDefault="00591E0F" w:rsidP="00591E0F"/>
    <w:p w14:paraId="5BEB3E3F" w14:textId="0B6F9BDC" w:rsidR="007C738E" w:rsidRPr="007C738E" w:rsidRDefault="007C738E" w:rsidP="007C738E">
      <w:pPr>
        <w:pStyle w:val="Standard"/>
        <w:jc w:val="both"/>
        <w:rPr>
          <w:color w:val="000000" w:themeColor="text1"/>
        </w:rPr>
      </w:pPr>
      <w:r w:rsidRPr="007C738E">
        <w:rPr>
          <w:color w:val="000000" w:themeColor="text1"/>
        </w:rPr>
        <w:t xml:space="preserve">Tato práce řeší návrh a implementaci elektronické šachovnice na platformě ESP32-C6. Hlavním podnětem pro vznik tohoto projektu byla </w:t>
      </w:r>
      <w:r w:rsidR="007A7226">
        <w:rPr>
          <w:color w:val="000000" w:themeColor="text1"/>
        </w:rPr>
        <w:t>naše</w:t>
      </w:r>
      <w:r w:rsidRPr="007C738E">
        <w:rPr>
          <w:color w:val="000000" w:themeColor="text1"/>
        </w:rPr>
        <w:t xml:space="preserve"> osobní záliba v šachové hře a potřeba pořídit si vlastní šachovnici, kterou jsem se rozhodl rovnou vylepšit o moderní „chytré“ funkce. Společně s kolegou jsme se rozhodli vytvořit zařízení, které bude konstrukčně jednoduché, uživatelsky přívětivé a zároveň cenově dostupné.</w:t>
      </w:r>
    </w:p>
    <w:p w14:paraId="6ABFD8F7" w14:textId="2901C8EB" w:rsidR="007C738E" w:rsidRPr="007C738E" w:rsidRDefault="007C738E" w:rsidP="007C738E">
      <w:pPr>
        <w:pStyle w:val="Standard"/>
        <w:jc w:val="both"/>
        <w:rPr>
          <w:color w:val="000000" w:themeColor="text1"/>
        </w:rPr>
      </w:pPr>
      <w:r w:rsidRPr="007C738E">
        <w:rPr>
          <w:color w:val="000000" w:themeColor="text1"/>
        </w:rPr>
        <w:t>Cílem je vytvořit funkční systém schopný automaticky detekovat tahy hráčů na fyzické šachovnici, validovat je podle pravidel FIDE</w:t>
      </w:r>
      <w:r w:rsidR="000641F4">
        <w:rPr>
          <w:color w:val="000000" w:themeColor="text1"/>
        </w:rPr>
        <w:t xml:space="preserve"> </w:t>
      </w:r>
      <w:r w:rsidR="000641F4">
        <w:rPr>
          <w:color w:val="000000" w:themeColor="text1"/>
        </w:rPr>
        <w:fldChar w:fldCharType="begin"/>
      </w:r>
      <w:r w:rsidR="000641F4">
        <w:rPr>
          <w:color w:val="000000" w:themeColor="text1"/>
        </w:rPr>
        <w:instrText xml:space="preserve"> REF ref7 \h </w:instrText>
      </w:r>
      <w:r w:rsidR="000641F4">
        <w:rPr>
          <w:color w:val="000000" w:themeColor="text1"/>
        </w:rPr>
      </w:r>
      <w:r w:rsidR="000641F4">
        <w:rPr>
          <w:color w:val="000000" w:themeColor="text1"/>
        </w:rPr>
        <w:fldChar w:fldCharType="separate"/>
      </w:r>
      <w:r w:rsidR="000641F4">
        <w:rPr>
          <w:b/>
          <w:bCs/>
        </w:rPr>
        <w:t xml:space="preserve">[7] </w:t>
      </w:r>
      <w:r w:rsidR="000641F4">
        <w:rPr>
          <w:color w:val="000000" w:themeColor="text1"/>
        </w:rPr>
        <w:fldChar w:fldCharType="end"/>
      </w:r>
      <w:r w:rsidRPr="007C738E">
        <w:rPr>
          <w:color w:val="000000" w:themeColor="text1"/>
        </w:rPr>
        <w:t>, poskytovat vizuální zpětnou vazbu prostřednictvím LED osvětlení a umožňovat vzdálené sledování hry přes webové rozhraní.</w:t>
      </w:r>
    </w:p>
    <w:p w14:paraId="5CF37304" w14:textId="16676247" w:rsidR="007C738E" w:rsidRPr="007C738E" w:rsidRDefault="007C738E" w:rsidP="007C738E">
      <w:pPr>
        <w:pStyle w:val="Standard"/>
        <w:jc w:val="both"/>
        <w:rPr>
          <w:color w:val="000000" w:themeColor="text1"/>
        </w:rPr>
      </w:pPr>
      <w:r w:rsidRPr="007C738E">
        <w:rPr>
          <w:color w:val="000000" w:themeColor="text1"/>
        </w:rPr>
        <w:t xml:space="preserve">Práce se zaměřuje na implementaci šachové logiky včetně všech standardních i speciálních tahů, detekci konce hry, návrh senzorického systému pro </w:t>
      </w:r>
      <w:r w:rsidR="00CF6983">
        <w:rPr>
          <w:color w:val="000000" w:themeColor="text1"/>
        </w:rPr>
        <w:t>detekci</w:t>
      </w:r>
      <w:r w:rsidRPr="007C738E">
        <w:rPr>
          <w:color w:val="000000" w:themeColor="text1"/>
        </w:rPr>
        <w:t xml:space="preserve"> figurek, bezdrátovou komunikaci přes Wi-Fi a integraci časovače. Technické řešení je postaveno na operačním systému FreeRTOS pro paralelní zpracování úloh a režimu Wi-Fi APSTA pro flexibilní síťové připojení.</w:t>
      </w:r>
    </w:p>
    <w:p w14:paraId="75319CBD" w14:textId="77777777" w:rsidR="00147704" w:rsidRDefault="00147704" w:rsidP="00BF5CBF">
      <w:pPr>
        <w:pStyle w:val="Standard"/>
        <w:jc w:val="both"/>
      </w:pPr>
    </w:p>
    <w:p w14:paraId="3E300E63" w14:textId="77777777" w:rsidR="0006310F" w:rsidRDefault="0006310F" w:rsidP="00BF5CBF">
      <w:pPr>
        <w:pStyle w:val="Standard"/>
        <w:jc w:val="both"/>
      </w:pPr>
    </w:p>
    <w:p w14:paraId="4CECA80C" w14:textId="77777777" w:rsidR="0006310F" w:rsidRDefault="0006310F" w:rsidP="00BF5CBF">
      <w:pPr>
        <w:pStyle w:val="Standard"/>
        <w:jc w:val="both"/>
      </w:pPr>
    </w:p>
    <w:p w14:paraId="79E22E36" w14:textId="2DF7AE33" w:rsidR="0006310F" w:rsidRDefault="0006310F" w:rsidP="00BF5CBF">
      <w:pPr>
        <w:pStyle w:val="Standard"/>
        <w:jc w:val="both"/>
        <w:sectPr w:rsidR="0006310F">
          <w:pgSz w:w="11905" w:h="16837"/>
          <w:pgMar w:top="681" w:right="779" w:bottom="891" w:left="1134" w:header="708" w:footer="708" w:gutter="0"/>
          <w:cols w:space="708"/>
        </w:sectPr>
      </w:pPr>
    </w:p>
    <w:p w14:paraId="4012E240" w14:textId="34B3A341" w:rsidR="005A0E5B" w:rsidRDefault="004A5FA2" w:rsidP="00175CA2">
      <w:pPr>
        <w:pStyle w:val="Nadpis1"/>
        <w:numPr>
          <w:ilvl w:val="0"/>
          <w:numId w:val="10"/>
        </w:numPr>
      </w:pPr>
      <w:bookmarkStart w:id="1" w:name="_Toc219572384"/>
      <w:r>
        <w:lastRenderedPageBreak/>
        <w:t xml:space="preserve">HW – </w:t>
      </w:r>
      <w:r w:rsidR="00F15BC7">
        <w:t>Elektrotechnický návrh zařízení</w:t>
      </w:r>
      <w:bookmarkEnd w:id="1"/>
    </w:p>
    <w:p w14:paraId="659D49EC" w14:textId="5E29D287" w:rsidR="00115EEF" w:rsidRDefault="00115EEF" w:rsidP="00115EEF">
      <w:pPr>
        <w:pStyle w:val="Standard"/>
        <w:jc w:val="both"/>
      </w:pPr>
    </w:p>
    <w:p w14:paraId="0EABF61F" w14:textId="0CA26F9D" w:rsidR="00383B98" w:rsidRPr="00383B98" w:rsidRDefault="00383B98" w:rsidP="00383B98">
      <w:pPr>
        <w:rPr>
          <w:rFonts w:eastAsia="Arial Unicode MS"/>
        </w:rPr>
      </w:pPr>
      <w:r w:rsidRPr="00383B98">
        <w:rPr>
          <w:rFonts w:eastAsia="Arial Unicode MS"/>
        </w:rPr>
        <w:t>V rámci hardwarové realizace byl kladen důraz na funkční a kompaktní propojení všech modulů do jednoho celku bez použití vlastního plošného spoje. Jako řídicí platformu js</w:t>
      </w:r>
      <w:r w:rsidR="00B5550E">
        <w:rPr>
          <w:rFonts w:eastAsia="Arial Unicode MS"/>
        </w:rPr>
        <w:t>me</w:t>
      </w:r>
      <w:r w:rsidRPr="00383B98">
        <w:rPr>
          <w:rFonts w:eastAsia="Arial Unicode MS"/>
        </w:rPr>
        <w:t xml:space="preserve"> zvolil</w:t>
      </w:r>
      <w:r w:rsidR="00B5550E">
        <w:rPr>
          <w:rFonts w:eastAsia="Arial Unicode MS"/>
        </w:rPr>
        <w:t>i</w:t>
      </w:r>
      <w:r w:rsidRPr="00383B98">
        <w:rPr>
          <w:rFonts w:eastAsia="Arial Unicode MS"/>
        </w:rPr>
        <w:t xml:space="preserve"> mikrokontroler ESP32</w:t>
      </w:r>
      <w:r w:rsidRPr="00383B98">
        <w:rPr>
          <w:rFonts w:eastAsia="Arial Unicode MS"/>
          <w:b/>
          <w:bCs/>
        </w:rPr>
        <w:t>-</w:t>
      </w:r>
      <w:r w:rsidRPr="00383B98">
        <w:rPr>
          <w:rFonts w:eastAsia="Arial Unicode MS"/>
        </w:rPr>
        <w:t>C6, ke kterému jsou přímo napájeny jednotlivé komponenty a periférie.</w:t>
      </w:r>
    </w:p>
    <w:p w14:paraId="760DB0D1" w14:textId="77777777" w:rsidR="00383B98" w:rsidRPr="00383B98" w:rsidRDefault="00383B98" w:rsidP="00383B98">
      <w:pPr>
        <w:rPr>
          <w:rFonts w:eastAsia="Arial Unicode MS"/>
        </w:rPr>
      </w:pPr>
      <w:r w:rsidRPr="00383B98">
        <w:rPr>
          <w:rFonts w:eastAsia="Arial Unicode MS"/>
        </w:rPr>
        <w:t>Všechny klíčové součástky, včetně 64 magnetických jazýčkových spínačů a příslušných Schottkyho diod, byly ručně propojeny tak, aby tvořily funkční matici. Stejným způsobem byly vnitřním prostorem rozvedeny datové a napájecí vodiče k jednotlivým RGB LED čipům, které jsou pájeny do sériového řetězce. Tento přístup vyžadoval precizní manuální práci při pájení, aby bylo zajištěno spolehlivé vedení signálu a zároveň byly všechny součástky v šasi umístěny na svých přesně definovaných pozicích.</w:t>
      </w:r>
    </w:p>
    <w:p w14:paraId="1C9FF551" w14:textId="77777777" w:rsidR="00996F54" w:rsidRDefault="00996F54" w:rsidP="00115EEF">
      <w:pPr>
        <w:pStyle w:val="Standard"/>
        <w:jc w:val="both"/>
      </w:pPr>
    </w:p>
    <w:p w14:paraId="0A881140" w14:textId="19386949" w:rsidR="00643D87" w:rsidRDefault="00AA0316" w:rsidP="00EB3DA3">
      <w:pPr>
        <w:pStyle w:val="Nadpis2"/>
        <w:numPr>
          <w:ilvl w:val="1"/>
          <w:numId w:val="10"/>
        </w:numPr>
      </w:pPr>
      <w:r>
        <w:t xml:space="preserve"> </w:t>
      </w:r>
      <w:bookmarkStart w:id="2" w:name="_Toc219572385"/>
      <w:r w:rsidR="005F0E04">
        <w:t>V</w:t>
      </w:r>
      <w:r w:rsidR="00B11793">
        <w:t>ý</w:t>
      </w:r>
      <w:r w:rsidR="005F0E04">
        <w:t>b</w:t>
      </w:r>
      <w:r w:rsidR="00B11793">
        <w:t>ě</w:t>
      </w:r>
      <w:r w:rsidR="005F0E04">
        <w:t>r vhodn</w:t>
      </w:r>
      <w:r w:rsidR="00286EDE">
        <w:t>ých součástek</w:t>
      </w:r>
      <w:bookmarkEnd w:id="2"/>
    </w:p>
    <w:p w14:paraId="6EEDC55E" w14:textId="77777777" w:rsidR="00286EDE" w:rsidRPr="00286EDE" w:rsidRDefault="00286EDE" w:rsidP="00286EDE"/>
    <w:p w14:paraId="2B1B5B2C" w14:textId="01C80DA3" w:rsidR="00643D87" w:rsidRDefault="00563D82" w:rsidP="00643D87">
      <w:pPr>
        <w:pStyle w:val="Standard"/>
        <w:jc w:val="both"/>
      </w:pPr>
      <w:r w:rsidRPr="00563D82">
        <w:t>V této kapitole jsou popsány klíčové komponenty zvolené pro realizaci chytré šachovnice. Výběr byl podřízen požadavkům na spolehlivou detekci figurek, vizuální signalizaci a dlouhou výdrž při bezdrátovém provozu.</w:t>
      </w:r>
    </w:p>
    <w:p w14:paraId="77B8A8CA" w14:textId="77777777" w:rsidR="00EC2945" w:rsidRDefault="00EC2945" w:rsidP="00643D87">
      <w:pPr>
        <w:pStyle w:val="Standard"/>
        <w:jc w:val="both"/>
      </w:pPr>
    </w:p>
    <w:p w14:paraId="581742B2" w14:textId="70E74BBD" w:rsidR="00563D82" w:rsidRDefault="00EC2945" w:rsidP="00EC2945">
      <w:pPr>
        <w:pStyle w:val="Nadpis3"/>
        <w:numPr>
          <w:ilvl w:val="2"/>
          <w:numId w:val="10"/>
        </w:numPr>
      </w:pPr>
      <w:bookmarkStart w:id="3" w:name="_Magnetický_jazýčkový_spínač"/>
      <w:bookmarkStart w:id="4" w:name="_Toc219572386"/>
      <w:bookmarkEnd w:id="3"/>
      <w:r w:rsidRPr="00EC2945">
        <w:t>Magnetický jazýčkový spínač (Reed switch)</w:t>
      </w:r>
      <w:bookmarkEnd w:id="4"/>
    </w:p>
    <w:p w14:paraId="585D3292" w14:textId="77777777" w:rsidR="00EC2945" w:rsidRDefault="00EC2945" w:rsidP="00EC2945"/>
    <w:p w14:paraId="0C778F34" w14:textId="7699EEB1" w:rsidR="00DD57B9" w:rsidRDefault="00DD57B9" w:rsidP="00EC2945">
      <w:r w:rsidRPr="00DD57B9">
        <w:t>Tyto spínače slouží k detekci přítomnosti figurky na konkrétním poli šachovnice. Jazýčkový kontakt je umístěn pod každým polem a sepne v okamžiku, kdy se k němu přiblíží magnet zabudovaný v podstavci šachové figurky. Celkem je v projektu využito 64 těchto spínačů.</w:t>
      </w:r>
    </w:p>
    <w:p w14:paraId="1216725E" w14:textId="77777777" w:rsidR="00963EC8" w:rsidRDefault="00BD6D47" w:rsidP="00963EC8">
      <w:pPr>
        <w:keepNext/>
      </w:pPr>
      <w:r w:rsidRPr="00BD6D47">
        <w:rPr>
          <w:noProof/>
        </w:rPr>
        <w:drawing>
          <wp:inline distT="0" distB="0" distL="0" distR="0" wp14:anchorId="18F17EBA" wp14:editId="5DCE2B6E">
            <wp:extent cx="2915794" cy="1665489"/>
            <wp:effectExtent l="0" t="0" r="0" b="0"/>
            <wp:docPr id="4435785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8579" name=""/>
                    <pic:cNvPicPr/>
                  </pic:nvPicPr>
                  <pic:blipFill rotWithShape="1">
                    <a:blip r:embed="rId11"/>
                    <a:srcRect t="12568" b="11273"/>
                    <a:stretch>
                      <a:fillRect/>
                    </a:stretch>
                  </pic:blipFill>
                  <pic:spPr bwMode="auto">
                    <a:xfrm>
                      <a:off x="0" y="0"/>
                      <a:ext cx="2942543" cy="1680768"/>
                    </a:xfrm>
                    <a:prstGeom prst="rect">
                      <a:avLst/>
                    </a:prstGeom>
                    <a:ln>
                      <a:noFill/>
                    </a:ln>
                    <a:extLst>
                      <a:ext uri="{53640926-AAD7-44D8-BBD7-CCE9431645EC}">
                        <a14:shadowObscured xmlns:a14="http://schemas.microsoft.com/office/drawing/2010/main"/>
                      </a:ext>
                    </a:extLst>
                  </pic:spPr>
                </pic:pic>
              </a:graphicData>
            </a:graphic>
          </wp:inline>
        </w:drawing>
      </w:r>
    </w:p>
    <w:p w14:paraId="75B53A61" w14:textId="10D80D4A" w:rsidR="00963EC8" w:rsidRDefault="00963EC8" w:rsidP="00963EC8">
      <w:pPr>
        <w:pStyle w:val="Titulek"/>
        <w:jc w:val="both"/>
      </w:pPr>
      <w:bookmarkStart w:id="5" w:name="_Toc219537239"/>
      <w:bookmarkStart w:id="6" w:name="_Toc219573671"/>
      <w:r>
        <w:t xml:space="preserve">Obrázek </w:t>
      </w:r>
      <w:fldSimple w:instr=" SEQ Obrázek \* ARABIC ">
        <w:r w:rsidR="00FD50AE">
          <w:rPr>
            <w:noProof/>
          </w:rPr>
          <w:t>1</w:t>
        </w:r>
      </w:fldSimple>
      <w:r w:rsidR="004D0159">
        <w:t xml:space="preserve">- </w:t>
      </w:r>
      <w:r w:rsidRPr="00887292">
        <w:t>Magnetický jazýčkový spínač (Reed switch)</w:t>
      </w:r>
      <w:bookmarkEnd w:id="5"/>
      <w:bookmarkEnd w:id="6"/>
    </w:p>
    <w:p w14:paraId="685DC8A5" w14:textId="77777777" w:rsidR="00EC2945" w:rsidRPr="00EC2945" w:rsidRDefault="00EC2945" w:rsidP="00EC2945">
      <w:pPr>
        <w:pStyle w:val="Odstavecseseznamem"/>
      </w:pPr>
    </w:p>
    <w:p w14:paraId="7289CC0B" w14:textId="38690045" w:rsidR="00EC2945" w:rsidRDefault="00136658" w:rsidP="00136658">
      <w:pPr>
        <w:pStyle w:val="Nadpis3"/>
        <w:numPr>
          <w:ilvl w:val="2"/>
          <w:numId w:val="10"/>
        </w:numPr>
      </w:pPr>
      <w:bookmarkStart w:id="7" w:name="_Schottkyho_diody"/>
      <w:bookmarkStart w:id="8" w:name="_Toc219572387"/>
      <w:bookmarkEnd w:id="7"/>
      <w:r w:rsidRPr="00136658">
        <w:t>Schottkyho diody</w:t>
      </w:r>
      <w:bookmarkEnd w:id="8"/>
    </w:p>
    <w:p w14:paraId="753CCBF2" w14:textId="77777777" w:rsidR="00136658" w:rsidRDefault="00136658" w:rsidP="00136658"/>
    <w:p w14:paraId="06183242" w14:textId="2480ABC0" w:rsidR="00136658" w:rsidRDefault="2DE03E35" w:rsidP="00136658">
      <w:r>
        <w:t xml:space="preserve">V zapojení jsou tyto diody využity výhradně v rámci snímací matice 8x8. Jsou zapojeny v sérii s každým jazýčkovým spínačem, aby se zabránilo vzniku falešných stisků (tzv. ghostingu), ke kterému by docházelo, </w:t>
      </w:r>
      <w:r w:rsidR="00D84073">
        <w:t>p</w:t>
      </w:r>
      <w:r>
        <w:t>okud by bylo sepnuto více polí současně. Schottkyho diody byly zvoleny pro svůj velmi nízký úbytek napětí v propustném směru.</w:t>
      </w:r>
    </w:p>
    <w:p w14:paraId="6C10DE2F" w14:textId="0F26084A" w:rsidR="005A0D2C" w:rsidRDefault="00D706B5">
      <w:pPr>
        <w:widowControl w:val="0"/>
        <w:suppressAutoHyphens/>
        <w:autoSpaceDN w:val="0"/>
        <w:jc w:val="left"/>
        <w:textAlignment w:val="baseline"/>
      </w:pPr>
      <w:r>
        <w:rPr>
          <w:noProof/>
        </w:rPr>
        <mc:AlternateContent>
          <mc:Choice Requires="wps">
            <w:drawing>
              <wp:anchor distT="0" distB="0" distL="114300" distR="114300" simplePos="0" relativeHeight="251658244" behindDoc="0" locked="0" layoutInCell="1" allowOverlap="1" wp14:anchorId="5FEB8495" wp14:editId="6A963A05">
                <wp:simplePos x="0" y="0"/>
                <wp:positionH relativeFrom="column">
                  <wp:posOffset>-635</wp:posOffset>
                </wp:positionH>
                <wp:positionV relativeFrom="paragraph">
                  <wp:posOffset>1639607</wp:posOffset>
                </wp:positionV>
                <wp:extent cx="2863850" cy="635"/>
                <wp:effectExtent l="0" t="0" r="0" b="0"/>
                <wp:wrapNone/>
                <wp:docPr id="334273032" name="Textové pole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569DE2F3" w14:textId="17F6F887" w:rsidR="00963EC8" w:rsidRPr="00AD58BA" w:rsidRDefault="00963EC8" w:rsidP="00963EC8">
                            <w:pPr>
                              <w:pStyle w:val="Titulek"/>
                              <w:rPr>
                                <w:rFonts w:eastAsia="Times New Roman" w:cs="Times New Roman"/>
                                <w:noProof/>
                                <w:kern w:val="0"/>
                              </w:rPr>
                            </w:pPr>
                            <w:bookmarkStart w:id="9" w:name="_Toc219537240"/>
                            <w:bookmarkStart w:id="10" w:name="_Toc219573672"/>
                            <w:r>
                              <w:t xml:space="preserve">Obrázek </w:t>
                            </w:r>
                            <w:fldSimple w:instr=" SEQ Obrázek \* ARABIC ">
                              <w:r w:rsidR="00FD50AE">
                                <w:rPr>
                                  <w:noProof/>
                                </w:rPr>
                                <w:t>2</w:t>
                              </w:r>
                            </w:fldSimple>
                            <w:r w:rsidR="00C240B2">
                              <w:t xml:space="preserve"> </w:t>
                            </w:r>
                            <w:r w:rsidR="0082618B">
                              <w:t xml:space="preserve">- </w:t>
                            </w:r>
                            <w:r w:rsidRPr="0015184D">
                              <w:t>Schottkyho diody</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EB8495" id="_x0000_t202" coordsize="21600,21600" o:spt="202" path="m,l,21600r21600,l21600,xe">
                <v:stroke joinstyle="miter"/>
                <v:path gradientshapeok="t" o:connecttype="rect"/>
              </v:shapetype>
              <v:shape id="Textové pole 1" o:spid="_x0000_s1026" type="#_x0000_t202" style="position:absolute;margin-left:-.05pt;margin-top:129.1pt;width:225.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" stroked="f">
                <v:textbox style="mso-fit-shape-to-text:t" inset="0,0,0,0">
                  <w:txbxContent>
                    <w:p w14:paraId="569DE2F3" w14:textId="17F6F887" w:rsidR="00963EC8" w:rsidRPr="00AD58BA" w:rsidRDefault="00963EC8" w:rsidP="00963EC8">
                      <w:pPr>
                        <w:pStyle w:val="Titulek"/>
                        <w:rPr>
                          <w:rFonts w:eastAsia="Times New Roman" w:cs="Times New Roman"/>
                          <w:noProof/>
                          <w:kern w:val="0"/>
                        </w:rPr>
                      </w:pPr>
                      <w:bookmarkStart w:id="11" w:name="_Toc219537240"/>
                      <w:bookmarkStart w:id="12" w:name="_Toc219573672"/>
                      <w:r>
                        <w:t xml:space="preserve">Obrázek </w:t>
                      </w:r>
                      <w:fldSimple w:instr=" SEQ Obrázek \* ARABIC ">
                        <w:r w:rsidR="00FD50AE">
                          <w:rPr>
                            <w:noProof/>
                          </w:rPr>
                          <w:t>2</w:t>
                        </w:r>
                      </w:fldSimple>
                      <w:r w:rsidR="00C240B2">
                        <w:t xml:space="preserve"> </w:t>
                      </w:r>
                      <w:r w:rsidR="0082618B">
                        <w:t xml:space="preserve">- </w:t>
                      </w:r>
                      <w:r w:rsidRPr="0015184D">
                        <w:t>Schottkyho diody</w:t>
                      </w:r>
                      <w:bookmarkEnd w:id="11"/>
                      <w:bookmarkEnd w:id="12"/>
                    </w:p>
                  </w:txbxContent>
                </v:textbox>
              </v:shape>
            </w:pict>
          </mc:Fallback>
        </mc:AlternateContent>
      </w:r>
      <w:r w:rsidR="00B5550E" w:rsidRPr="003E7A2B">
        <w:rPr>
          <w:noProof/>
        </w:rPr>
        <w:drawing>
          <wp:anchor distT="0" distB="0" distL="114300" distR="114300" simplePos="0" relativeHeight="251658243" behindDoc="0" locked="0" layoutInCell="1" allowOverlap="1" wp14:anchorId="151C0CFD" wp14:editId="419C3B09">
            <wp:simplePos x="0" y="0"/>
            <wp:positionH relativeFrom="page">
              <wp:posOffset>719007</wp:posOffset>
            </wp:positionH>
            <wp:positionV relativeFrom="paragraph">
              <wp:posOffset>185420</wp:posOffset>
            </wp:positionV>
            <wp:extent cx="2863850" cy="1539875"/>
            <wp:effectExtent l="0" t="0" r="6350" b="0"/>
            <wp:wrapTopAndBottom/>
            <wp:docPr id="795349321" name="Obrázek 1" descr="Obsah obrázku elektron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9321" name="Obrázek 1" descr="Obsah obrázku elektronka&#10;&#10;Obsah generovaný pomocí AI může být nesprávný."/>
                    <pic:cNvPicPr/>
                  </pic:nvPicPr>
                  <pic:blipFill rotWithShape="1">
                    <a:blip r:embed="rId12" cstate="print">
                      <a:extLst>
                        <a:ext uri="{28A0092B-C50C-407E-A947-70E740481C1C}">
                          <a14:useLocalDpi xmlns:a14="http://schemas.microsoft.com/office/drawing/2010/main" val="0"/>
                        </a:ext>
                      </a:extLst>
                    </a:blip>
                    <a:srcRect t="14447"/>
                    <a:stretch>
                      <a:fillRect/>
                    </a:stretch>
                  </pic:blipFill>
                  <pic:spPr bwMode="auto">
                    <a:xfrm>
                      <a:off x="0" y="0"/>
                      <a:ext cx="286385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0D2C">
        <w:br w:type="page"/>
      </w:r>
    </w:p>
    <w:p w14:paraId="25ED79E6" w14:textId="2017348E" w:rsidR="00BD3A5E" w:rsidRDefault="009D5D9C" w:rsidP="009D5D9C">
      <w:pPr>
        <w:pStyle w:val="Nadpis3"/>
        <w:numPr>
          <w:ilvl w:val="2"/>
          <w:numId w:val="10"/>
        </w:numPr>
      </w:pPr>
      <w:bookmarkStart w:id="13" w:name="_Toc219572388"/>
      <w:r w:rsidRPr="009D5D9C">
        <w:lastRenderedPageBreak/>
        <w:t>ESP32-C6</w:t>
      </w:r>
      <w:bookmarkEnd w:id="13"/>
    </w:p>
    <w:p w14:paraId="549981D9" w14:textId="77777777" w:rsidR="009D5D9C" w:rsidRDefault="009D5D9C" w:rsidP="009D5D9C"/>
    <w:p w14:paraId="1E16B235" w14:textId="3C4CE4BD" w:rsidR="009D5D9C" w:rsidRDefault="00024797" w:rsidP="009D5D9C">
      <w:r w:rsidRPr="00024797">
        <w:t>Řídicím centrem je mikrokontroler ESP32-C6</w:t>
      </w:r>
      <w:r w:rsidR="00262960">
        <w:t xml:space="preserve"> </w:t>
      </w:r>
      <w:r w:rsidR="00262960">
        <w:fldChar w:fldCharType="begin"/>
      </w:r>
      <w:r w:rsidR="00262960">
        <w:instrText xml:space="preserve"> REF ref1 \h </w:instrText>
      </w:r>
      <w:r w:rsidR="00262960">
        <w:fldChar w:fldCharType="separate"/>
      </w:r>
      <w:r w:rsidR="00262960">
        <w:rPr>
          <w:b/>
          <w:bCs/>
        </w:rPr>
        <w:t xml:space="preserve">[1] </w:t>
      </w:r>
      <w:r w:rsidR="00262960">
        <w:fldChar w:fldCharType="end"/>
      </w:r>
      <w:r w:rsidRPr="00024797">
        <w:t>. Tento moderní čip podporuje Wi-Fi 6 a Bluetooth 5</w:t>
      </w:r>
      <w:r w:rsidR="00B5550E">
        <w:t xml:space="preserve"> LE</w:t>
      </w:r>
      <w:r w:rsidRPr="00024797">
        <w:t>, což umožňuje komunikaci šachovnice s externími aplikacemi. Zajišťuje skenování matice spínačů, vyhodnocování šachových pravidel a adresování RGB LED diod.</w:t>
      </w:r>
    </w:p>
    <w:p w14:paraId="05EE1DA0" w14:textId="77777777" w:rsidR="00963EC8" w:rsidRDefault="001E50FD" w:rsidP="00963EC8">
      <w:pPr>
        <w:keepNext/>
      </w:pPr>
      <w:r w:rsidRPr="001E50FD">
        <w:rPr>
          <w:noProof/>
        </w:rPr>
        <w:drawing>
          <wp:inline distT="0" distB="0" distL="0" distR="0" wp14:anchorId="60256E61" wp14:editId="652EE6BF">
            <wp:extent cx="3689405" cy="2767054"/>
            <wp:effectExtent l="0" t="0" r="6350" b="0"/>
            <wp:docPr id="490649600" name="Obrázek 1" descr="Obsah obrázku elektronika, Elektronické inženýrství, Elektronická součástka, Obvodoví součást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9600" name="Obrázek 1" descr="Obsah obrázku elektronika, Elektronické inženýrství, Elektronická součástka, Obvodoví součástka&#10;&#10;Obsah generovaný pomocí AI může být nesprávný."/>
                    <pic:cNvPicPr/>
                  </pic:nvPicPr>
                  <pic:blipFill>
                    <a:blip r:embed="rId13"/>
                    <a:stretch>
                      <a:fillRect/>
                    </a:stretch>
                  </pic:blipFill>
                  <pic:spPr>
                    <a:xfrm>
                      <a:off x="0" y="0"/>
                      <a:ext cx="3694314" cy="2770735"/>
                    </a:xfrm>
                    <a:prstGeom prst="rect">
                      <a:avLst/>
                    </a:prstGeom>
                  </pic:spPr>
                </pic:pic>
              </a:graphicData>
            </a:graphic>
          </wp:inline>
        </w:drawing>
      </w:r>
    </w:p>
    <w:p w14:paraId="43E2EB0B" w14:textId="002E257E" w:rsidR="00024797" w:rsidRPr="009D5D9C" w:rsidRDefault="00963EC8" w:rsidP="00963EC8">
      <w:pPr>
        <w:pStyle w:val="Titulek"/>
        <w:jc w:val="both"/>
      </w:pPr>
      <w:bookmarkStart w:id="14" w:name="_Toc219537241"/>
      <w:bookmarkStart w:id="15" w:name="_Toc219573673"/>
      <w:r>
        <w:t xml:space="preserve">Obrázek </w:t>
      </w:r>
      <w:fldSimple w:instr=" SEQ Obrázek \* ARABIC ">
        <w:r w:rsidR="00FD50AE">
          <w:rPr>
            <w:noProof/>
          </w:rPr>
          <w:t>3</w:t>
        </w:r>
      </w:fldSimple>
      <w:r w:rsidR="00C240B2">
        <w:t xml:space="preserve"> </w:t>
      </w:r>
      <w:r w:rsidR="00E623A2">
        <w:t xml:space="preserve">- </w:t>
      </w:r>
      <w:r w:rsidRPr="00C063E7">
        <w:t>ESP32-C6</w:t>
      </w:r>
      <w:bookmarkEnd w:id="14"/>
      <w:bookmarkEnd w:id="15"/>
    </w:p>
    <w:p w14:paraId="3EE21311" w14:textId="77777777" w:rsidR="005A0D2C" w:rsidRDefault="005A0D2C" w:rsidP="005A0D2C"/>
    <w:p w14:paraId="4DDC80CF" w14:textId="1DA2FEC5" w:rsidR="001E50FD" w:rsidRDefault="0094726B" w:rsidP="0094726B">
      <w:pPr>
        <w:pStyle w:val="Nadpis3"/>
        <w:numPr>
          <w:ilvl w:val="2"/>
          <w:numId w:val="10"/>
        </w:numPr>
        <w:rPr>
          <w:bCs/>
        </w:rPr>
      </w:pPr>
      <w:bookmarkStart w:id="16" w:name="_Toc219572389"/>
      <w:r w:rsidRPr="0094726B">
        <w:rPr>
          <w:bCs/>
        </w:rPr>
        <w:t>UPS Li-ion Boost modul s nabíječkou, 5V</w:t>
      </w:r>
      <w:bookmarkEnd w:id="16"/>
    </w:p>
    <w:p w14:paraId="73805753" w14:textId="77777777" w:rsidR="0094726B" w:rsidRDefault="0094726B" w:rsidP="0094726B"/>
    <w:p w14:paraId="57911DF9" w14:textId="4DF68782" w:rsidR="0094726B" w:rsidRDefault="00DC71D8" w:rsidP="0094726B">
      <w:r w:rsidRPr="00DC71D8">
        <w:t>Jelikož inteligentní RGB LED diody vyžadují pro plný jas napětí 5 V, zatímco baterie poskytují nižší napětí, je v obvodu zařazen zvyšující (boost) měnič. Ten udržuje stabilní napájecí hladinu i při postupném vybíjení akumulátoru.</w:t>
      </w:r>
    </w:p>
    <w:p w14:paraId="0FE32AEA" w14:textId="77777777" w:rsidR="004B7B77" w:rsidRDefault="00DC71D8" w:rsidP="004B7B77">
      <w:pPr>
        <w:keepNext/>
      </w:pPr>
      <w:r w:rsidRPr="00DC71D8">
        <w:rPr>
          <w:noProof/>
        </w:rPr>
        <w:drawing>
          <wp:inline distT="0" distB="0" distL="0" distR="0" wp14:anchorId="0999E3CA" wp14:editId="4BFE3E15">
            <wp:extent cx="3593989" cy="2695492"/>
            <wp:effectExtent l="0" t="0" r="6985" b="0"/>
            <wp:docPr id="1310139209" name="Obrázek 1" descr="Obsah obrázku elektronika, Elektronická součástka, Obvodoví součástka, Pasivní součást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9209" name="Obrázek 1" descr="Obsah obrázku elektronika, Elektronická součástka, Obvodoví součástka, Pasivní součástka&#10;&#10;Obsah generovaný pomocí AI může být nesprávný."/>
                    <pic:cNvPicPr/>
                  </pic:nvPicPr>
                  <pic:blipFill>
                    <a:blip r:embed="rId14"/>
                    <a:stretch>
                      <a:fillRect/>
                    </a:stretch>
                  </pic:blipFill>
                  <pic:spPr>
                    <a:xfrm>
                      <a:off x="0" y="0"/>
                      <a:ext cx="3601090" cy="2700818"/>
                    </a:xfrm>
                    <a:prstGeom prst="rect">
                      <a:avLst/>
                    </a:prstGeom>
                  </pic:spPr>
                </pic:pic>
              </a:graphicData>
            </a:graphic>
          </wp:inline>
        </w:drawing>
      </w:r>
    </w:p>
    <w:p w14:paraId="5350BC24" w14:textId="642F9FC8" w:rsidR="00E20B13" w:rsidRDefault="004B7B77" w:rsidP="004B7B77">
      <w:pPr>
        <w:pStyle w:val="Titulek"/>
        <w:jc w:val="both"/>
      </w:pPr>
      <w:bookmarkStart w:id="17" w:name="_Toc219573674"/>
      <w:r>
        <w:t xml:space="preserve">Obrázek </w:t>
      </w:r>
      <w:fldSimple w:instr=" SEQ Obrázek \* ARABIC ">
        <w:r w:rsidR="00FD50AE">
          <w:rPr>
            <w:noProof/>
          </w:rPr>
          <w:t>4</w:t>
        </w:r>
      </w:fldSimple>
      <w:r>
        <w:t xml:space="preserve"> </w:t>
      </w:r>
      <w:r w:rsidR="00077808">
        <w:t xml:space="preserve">- </w:t>
      </w:r>
      <w:r w:rsidRPr="00197E20">
        <w:t>UPS Li-ion Boost modul s nabíječkou, 5V</w:t>
      </w:r>
      <w:bookmarkEnd w:id="17"/>
    </w:p>
    <w:p w14:paraId="2576735E" w14:textId="77777777" w:rsidR="00E20B13" w:rsidRDefault="00E20B13">
      <w:pPr>
        <w:widowControl w:val="0"/>
        <w:suppressAutoHyphens/>
        <w:autoSpaceDN w:val="0"/>
        <w:jc w:val="left"/>
        <w:textAlignment w:val="baseline"/>
      </w:pPr>
      <w:r>
        <w:br w:type="page"/>
      </w:r>
    </w:p>
    <w:p w14:paraId="14BFA61F" w14:textId="77777777" w:rsidR="00DC71D8" w:rsidRPr="0094726B" w:rsidRDefault="00DC71D8" w:rsidP="0094726B"/>
    <w:p w14:paraId="48F953F8" w14:textId="77777777" w:rsidR="00147704" w:rsidRDefault="00147704" w:rsidP="00643D87">
      <w:pPr>
        <w:pStyle w:val="Standard"/>
        <w:jc w:val="both"/>
      </w:pPr>
    </w:p>
    <w:p w14:paraId="707D9AA4" w14:textId="2FB3A3BD" w:rsidR="00DC71D8" w:rsidRDefault="005268D7" w:rsidP="005268D7">
      <w:pPr>
        <w:pStyle w:val="Nadpis3"/>
        <w:numPr>
          <w:ilvl w:val="2"/>
          <w:numId w:val="10"/>
        </w:numPr>
        <w:rPr>
          <w:bCs/>
        </w:rPr>
      </w:pPr>
      <w:bookmarkStart w:id="18" w:name="_Toc219572390"/>
      <w:r w:rsidRPr="005268D7">
        <w:rPr>
          <w:bCs/>
        </w:rPr>
        <w:t>GeB Li-Ion Baterie 3x18650 1S3P 3.7V 9600mAh</w:t>
      </w:r>
      <w:bookmarkEnd w:id="18"/>
    </w:p>
    <w:p w14:paraId="615C5EF4" w14:textId="77777777" w:rsidR="005268D7" w:rsidRDefault="005268D7" w:rsidP="005268D7"/>
    <w:p w14:paraId="1C7CA3AC" w14:textId="5FA98B46" w:rsidR="00E20B13" w:rsidRDefault="00CF3039" w:rsidP="005268D7">
      <w:r w:rsidRPr="00CF3039">
        <w:t xml:space="preserve">Napájení zajišťuje trojice akumulátorů zapojených paralelně. Toto zapojení zvyšuje celkovou kapacitu zdroje na </w:t>
      </w:r>
      <w:r w:rsidRPr="00CF3039">
        <w:rPr>
          <w:b/>
          <w:bCs/>
        </w:rPr>
        <w:t>9600 mAh</w:t>
      </w:r>
      <w:r w:rsidRPr="00CF3039">
        <w:t xml:space="preserve">, což zaručuje </w:t>
      </w:r>
      <w:r w:rsidR="00B5550E">
        <w:t xml:space="preserve">poměrně </w:t>
      </w:r>
      <w:r w:rsidRPr="00CF3039">
        <w:t>dlouhou výdrž zařízení i při aktivním podsvícení všech polí. Napětí sestavy zůstává na jmenovitých 3,7 V.</w:t>
      </w:r>
    </w:p>
    <w:p w14:paraId="698D6A89" w14:textId="77777777" w:rsidR="004B7B77" w:rsidRDefault="00AB7196" w:rsidP="004B7B77">
      <w:pPr>
        <w:keepNext/>
      </w:pPr>
      <w:r w:rsidRPr="00AB7196">
        <w:rPr>
          <w:noProof/>
        </w:rPr>
        <w:drawing>
          <wp:inline distT="0" distB="0" distL="0" distR="0" wp14:anchorId="68099402" wp14:editId="3CEA7B15">
            <wp:extent cx="3824577" cy="2868433"/>
            <wp:effectExtent l="0" t="0" r="5080" b="8255"/>
            <wp:docPr id="730995064" name="Obrázek 1" descr="Obsah obrázku umělá hmot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5064" name="Obrázek 1" descr="Obsah obrázku umělá hmota&#10;&#10;Obsah generovaný pomocí AI může být nesprávný."/>
                    <pic:cNvPicPr/>
                  </pic:nvPicPr>
                  <pic:blipFill>
                    <a:blip r:embed="rId15"/>
                    <a:stretch>
                      <a:fillRect/>
                    </a:stretch>
                  </pic:blipFill>
                  <pic:spPr>
                    <a:xfrm>
                      <a:off x="0" y="0"/>
                      <a:ext cx="3828025" cy="2871019"/>
                    </a:xfrm>
                    <a:prstGeom prst="rect">
                      <a:avLst/>
                    </a:prstGeom>
                  </pic:spPr>
                </pic:pic>
              </a:graphicData>
            </a:graphic>
          </wp:inline>
        </w:drawing>
      </w:r>
    </w:p>
    <w:p w14:paraId="08607958" w14:textId="6578CBA6" w:rsidR="00CF3039" w:rsidRDefault="004B7B77" w:rsidP="004B7B77">
      <w:pPr>
        <w:pStyle w:val="Titulek"/>
        <w:jc w:val="both"/>
      </w:pPr>
      <w:bookmarkStart w:id="19" w:name="_Toc219573675"/>
      <w:r>
        <w:t xml:space="preserve">Obrázek </w:t>
      </w:r>
      <w:fldSimple w:instr=" SEQ Obrázek \* ARABIC ">
        <w:r w:rsidR="00FD50AE">
          <w:rPr>
            <w:noProof/>
          </w:rPr>
          <w:t>5</w:t>
        </w:r>
      </w:fldSimple>
      <w:r>
        <w:t xml:space="preserve"> </w:t>
      </w:r>
      <w:r w:rsidR="00980251">
        <w:t xml:space="preserve">- </w:t>
      </w:r>
      <w:r w:rsidRPr="00121821">
        <w:t>GeB Li-Ion Baterie 3x18650 1S3P 3.7V 9600mAh</w:t>
      </w:r>
      <w:bookmarkEnd w:id="19"/>
    </w:p>
    <w:p w14:paraId="02FA6291" w14:textId="77777777" w:rsidR="001E4556" w:rsidRDefault="001E4556" w:rsidP="005268D7"/>
    <w:p w14:paraId="61C292E0" w14:textId="612FD84F" w:rsidR="001E4556" w:rsidRDefault="001E4556" w:rsidP="001E4556">
      <w:pPr>
        <w:pStyle w:val="Nadpis3"/>
      </w:pPr>
      <w:bookmarkStart w:id="20" w:name="_Toc219572391"/>
      <w:r>
        <w:t xml:space="preserve">2.1.6 </w:t>
      </w:r>
      <w:r w:rsidR="00D22701" w:rsidRPr="00D22701">
        <w:rPr>
          <w:bCs/>
        </w:rPr>
        <w:t>inteligentní RGB LED NeoPixel, WS2812B, 10x10, 5050, 5V</w:t>
      </w:r>
      <w:bookmarkEnd w:id="20"/>
    </w:p>
    <w:p w14:paraId="712FB5B2" w14:textId="5E225213" w:rsidR="005268D7" w:rsidRPr="005268D7" w:rsidRDefault="0000413A" w:rsidP="005268D7">
      <w:r w:rsidRPr="0000413A">
        <w:t xml:space="preserve">Pro vizuální signalizaci jsou pod každým polem použity </w:t>
      </w:r>
      <w:r w:rsidRPr="0000413A">
        <w:rPr>
          <w:b/>
          <w:bCs/>
        </w:rPr>
        <w:t>inteligentní RGB LED NeoPixel</w:t>
      </w:r>
      <w:r w:rsidRPr="0000413A">
        <w:t xml:space="preserve"> typu </w:t>
      </w:r>
      <w:r w:rsidRPr="0000413A">
        <w:rPr>
          <w:b/>
          <w:bCs/>
        </w:rPr>
        <w:t>WS2812B</w:t>
      </w:r>
      <w:r w:rsidR="000641F4">
        <w:rPr>
          <w:b/>
          <w:bCs/>
        </w:rPr>
        <w:t xml:space="preserve"> [</w:t>
      </w:r>
      <w:r w:rsidR="000641F4">
        <w:rPr>
          <w:b/>
          <w:bCs/>
        </w:rPr>
        <w:fldChar w:fldCharType="begin"/>
      </w:r>
      <w:r w:rsidR="000641F4">
        <w:rPr>
          <w:b/>
          <w:bCs/>
        </w:rPr>
        <w:instrText xml:space="preserve"> REF ref2 \h </w:instrText>
      </w:r>
      <w:r w:rsidR="000641F4">
        <w:rPr>
          <w:b/>
          <w:bCs/>
        </w:rPr>
      </w:r>
      <w:r w:rsidR="000641F4">
        <w:rPr>
          <w:b/>
          <w:bCs/>
        </w:rPr>
        <w:fldChar w:fldCharType="separate"/>
      </w:r>
      <w:r w:rsidR="000641F4">
        <w:rPr>
          <w:b/>
          <w:bCs/>
        </w:rPr>
        <w:t xml:space="preserve">2] </w:t>
      </w:r>
      <w:r w:rsidR="000641F4">
        <w:rPr>
          <w:b/>
          <w:bCs/>
        </w:rPr>
        <w:fldChar w:fldCharType="end"/>
      </w:r>
      <w:r w:rsidRPr="0000413A">
        <w:t xml:space="preserve"> v pouzdře </w:t>
      </w:r>
      <w:r w:rsidRPr="0000413A">
        <w:rPr>
          <w:b/>
          <w:bCs/>
        </w:rPr>
        <w:t>5050</w:t>
      </w:r>
      <w:r w:rsidRPr="0000413A">
        <w:t xml:space="preserve"> o rozměrech </w:t>
      </w:r>
      <w:r w:rsidRPr="0000413A">
        <w:rPr>
          <w:b/>
          <w:bCs/>
        </w:rPr>
        <w:t>10x10 mm</w:t>
      </w:r>
      <w:r w:rsidRPr="0000413A">
        <w:t xml:space="preserve">, které jsou napájeny napětím </w:t>
      </w:r>
      <w:r w:rsidRPr="0000413A">
        <w:rPr>
          <w:b/>
          <w:bCs/>
        </w:rPr>
        <w:t>5V</w:t>
      </w:r>
      <w:r w:rsidR="00B5550E">
        <w:rPr>
          <w:b/>
          <w:bCs/>
        </w:rPr>
        <w:t xml:space="preserve"> </w:t>
      </w:r>
      <w:r w:rsidRPr="0000413A">
        <w:t>a díky integrovanému řídicímu kontrol</w:t>
      </w:r>
      <w:r w:rsidR="00D84073">
        <w:t>é</w:t>
      </w:r>
      <w:r w:rsidRPr="0000413A">
        <w:t>ru umožňují nezávislé ovládání barvy i jasu každého pole pomocí jediného datového pinu z ESP32.</w:t>
      </w:r>
    </w:p>
    <w:p w14:paraId="21CF0C47" w14:textId="77777777" w:rsidR="004B7B77" w:rsidRDefault="00841ED8" w:rsidP="004B7B77">
      <w:pPr>
        <w:pStyle w:val="Standard"/>
        <w:keepNext/>
        <w:jc w:val="both"/>
      </w:pPr>
      <w:r w:rsidRPr="00841ED8">
        <w:rPr>
          <w:noProof/>
        </w:rPr>
        <w:drawing>
          <wp:inline distT="0" distB="0" distL="0" distR="0" wp14:anchorId="1F6217AD" wp14:editId="0A31D505">
            <wp:extent cx="4182386" cy="3514090"/>
            <wp:effectExtent l="0" t="0" r="8890" b="0"/>
            <wp:docPr id="890893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329" name=""/>
                    <pic:cNvPicPr/>
                  </pic:nvPicPr>
                  <pic:blipFill>
                    <a:blip r:embed="rId16"/>
                    <a:stretch>
                      <a:fillRect/>
                    </a:stretch>
                  </pic:blipFill>
                  <pic:spPr>
                    <a:xfrm>
                      <a:off x="0" y="0"/>
                      <a:ext cx="4185204" cy="3516458"/>
                    </a:xfrm>
                    <a:prstGeom prst="rect">
                      <a:avLst/>
                    </a:prstGeom>
                  </pic:spPr>
                </pic:pic>
              </a:graphicData>
            </a:graphic>
          </wp:inline>
        </w:drawing>
      </w:r>
    </w:p>
    <w:p w14:paraId="73CC4C3A" w14:textId="06CF830F" w:rsidR="00841ED8" w:rsidRDefault="004B7B77" w:rsidP="004B7B77">
      <w:pPr>
        <w:pStyle w:val="Titulek"/>
        <w:jc w:val="both"/>
      </w:pPr>
      <w:bookmarkStart w:id="21" w:name="_Toc219573676"/>
      <w:r>
        <w:t xml:space="preserve">Obrázek </w:t>
      </w:r>
      <w:fldSimple w:instr=" SEQ Obrázek \* ARABIC ">
        <w:r w:rsidR="00FD50AE">
          <w:rPr>
            <w:noProof/>
          </w:rPr>
          <w:t>6</w:t>
        </w:r>
      </w:fldSimple>
      <w:r>
        <w:t xml:space="preserve"> </w:t>
      </w:r>
      <w:r w:rsidR="003C344A">
        <w:t xml:space="preserve">- </w:t>
      </w:r>
      <w:r w:rsidRPr="00EA6FDA">
        <w:t>nteligentní RGB LED NeoPixel, WS2812B, 10x10, 5050, 5V</w:t>
      </w:r>
      <w:bookmarkEnd w:id="21"/>
    </w:p>
    <w:p w14:paraId="69FC2079" w14:textId="66D84F9F" w:rsidR="00EB383D" w:rsidRDefault="00B16C3D" w:rsidP="00B16C3D">
      <w:pPr>
        <w:pStyle w:val="Nadpis3"/>
        <w:numPr>
          <w:ilvl w:val="2"/>
          <w:numId w:val="29"/>
        </w:numPr>
        <w:rPr>
          <w:bCs/>
        </w:rPr>
      </w:pPr>
      <w:bookmarkStart w:id="22" w:name="_Toc219572392"/>
      <w:r w:rsidRPr="00B16C3D">
        <w:rPr>
          <w:bCs/>
        </w:rPr>
        <w:lastRenderedPageBreak/>
        <w:t>Tlačítko 6x6x5mm</w:t>
      </w:r>
      <w:bookmarkEnd w:id="22"/>
      <w:r>
        <w:rPr>
          <w:bCs/>
        </w:rPr>
        <w:t xml:space="preserve"> </w:t>
      </w:r>
    </w:p>
    <w:p w14:paraId="2AFDD4C5" w14:textId="528AEC77" w:rsidR="00B16C3D" w:rsidRDefault="007D7C48" w:rsidP="00B16C3D">
      <w:r w:rsidRPr="007D7C48">
        <w:t>V šasi je umístěno celkem 9 ovládacích mikrospínačů (tact switches), které jsou ručně propojeny s řídicí jednotkou. Jedno tlačítko slouží jako systémový reset pro restartování hry, zatímco zbývajících 8 tlačítek je rozděleno po stranách šachovnice (pro každého hráče), kde slouží ke specifické funkci proměny pěšce v jinou figuru při dosažení poslední řady.</w:t>
      </w:r>
    </w:p>
    <w:p w14:paraId="43560AE3" w14:textId="77777777" w:rsidR="00D920C7" w:rsidRDefault="00D920C7" w:rsidP="001D7CF5">
      <w:pPr>
        <w:keepNext/>
        <w:rPr>
          <w:noProof/>
        </w:rPr>
      </w:pPr>
    </w:p>
    <w:p w14:paraId="669A6569" w14:textId="10FFE08C" w:rsidR="001D7CF5" w:rsidRDefault="007D1744" w:rsidP="001D7CF5">
      <w:pPr>
        <w:keepNext/>
      </w:pPr>
      <w:r w:rsidRPr="007D1744">
        <w:rPr>
          <w:noProof/>
        </w:rPr>
        <w:drawing>
          <wp:inline distT="0" distB="0" distL="0" distR="0" wp14:anchorId="31F0793C" wp14:editId="15E51914">
            <wp:extent cx="3156668" cy="2556504"/>
            <wp:effectExtent l="0" t="0" r="5715" b="0"/>
            <wp:docPr id="174075352" name="Obrázek 1" descr="Obsah obrázku sníh, páč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352" name="Obrázek 1" descr="Obsah obrázku sníh, páčka&#10;&#10;Obsah generovaný pomocí AI může být nesprávný."/>
                    <pic:cNvPicPr/>
                  </pic:nvPicPr>
                  <pic:blipFill rotWithShape="1">
                    <a:blip r:embed="rId17"/>
                    <a:srcRect l="15764" t="16904" r="22854" b="16814"/>
                    <a:stretch>
                      <a:fillRect/>
                    </a:stretch>
                  </pic:blipFill>
                  <pic:spPr bwMode="auto">
                    <a:xfrm>
                      <a:off x="0" y="0"/>
                      <a:ext cx="3161422" cy="2560354"/>
                    </a:xfrm>
                    <a:prstGeom prst="rect">
                      <a:avLst/>
                    </a:prstGeom>
                    <a:ln>
                      <a:noFill/>
                    </a:ln>
                    <a:extLst>
                      <a:ext uri="{53640926-AAD7-44D8-BBD7-CCE9431645EC}">
                        <a14:shadowObscured xmlns:a14="http://schemas.microsoft.com/office/drawing/2010/main"/>
                      </a:ext>
                    </a:extLst>
                  </pic:spPr>
                </pic:pic>
              </a:graphicData>
            </a:graphic>
          </wp:inline>
        </w:drawing>
      </w:r>
    </w:p>
    <w:p w14:paraId="3347C451" w14:textId="5ABD1D73" w:rsidR="007D1744" w:rsidRDefault="001D7CF5" w:rsidP="00DD1497">
      <w:pPr>
        <w:pStyle w:val="Titulek"/>
        <w:jc w:val="both"/>
      </w:pPr>
      <w:bookmarkStart w:id="23" w:name="_Toc219573677"/>
      <w:r>
        <w:t xml:space="preserve">Obrázek </w:t>
      </w:r>
      <w:fldSimple w:instr=" SEQ Obrázek \* ARABIC ">
        <w:r w:rsidR="00FD50AE">
          <w:rPr>
            <w:noProof/>
          </w:rPr>
          <w:t>7</w:t>
        </w:r>
      </w:fldSimple>
      <w:r>
        <w:t xml:space="preserve"> </w:t>
      </w:r>
      <w:r w:rsidR="00F93E6B">
        <w:t xml:space="preserve">- </w:t>
      </w:r>
      <w:r w:rsidRPr="0025404A">
        <w:t>Tlačítko 6x6x5mm</w:t>
      </w:r>
      <w:bookmarkEnd w:id="23"/>
    </w:p>
    <w:p w14:paraId="4E17D735" w14:textId="77777777" w:rsidR="00DD1497" w:rsidRDefault="00DD1497" w:rsidP="00DD1497">
      <w:pPr>
        <w:pStyle w:val="Titulek"/>
        <w:jc w:val="both"/>
      </w:pPr>
    </w:p>
    <w:p w14:paraId="4E6E032C" w14:textId="4AFE45DA" w:rsidR="00983D21" w:rsidRDefault="00E52B45" w:rsidP="00E52B45">
      <w:pPr>
        <w:pStyle w:val="Nadpis3"/>
        <w:numPr>
          <w:ilvl w:val="2"/>
          <w:numId w:val="29"/>
        </w:numPr>
        <w:rPr>
          <w:bCs/>
        </w:rPr>
      </w:pPr>
      <w:bookmarkStart w:id="24" w:name="_Toc219572393"/>
      <w:r w:rsidRPr="00E52B45">
        <w:rPr>
          <w:bCs/>
        </w:rPr>
        <w:t xml:space="preserve">Spínač kovový s </w:t>
      </w:r>
      <w:r w:rsidR="00EA695C" w:rsidRPr="00E52B45">
        <w:rPr>
          <w:bCs/>
        </w:rPr>
        <w:t>aretací – Power</w:t>
      </w:r>
      <w:r w:rsidRPr="00E52B45">
        <w:rPr>
          <w:bCs/>
        </w:rPr>
        <w:t xml:space="preserve">, </w:t>
      </w:r>
      <w:r w:rsidR="00087F40" w:rsidRPr="00E52B45">
        <w:rPr>
          <w:bCs/>
        </w:rPr>
        <w:t>stříbrný</w:t>
      </w:r>
      <w:r w:rsidRPr="00E52B45">
        <w:rPr>
          <w:bCs/>
        </w:rPr>
        <w:t xml:space="preserve"> 16mm 3-6V</w:t>
      </w:r>
      <w:bookmarkEnd w:id="24"/>
    </w:p>
    <w:p w14:paraId="5BB76238" w14:textId="04404D3A" w:rsidR="00E52B45" w:rsidRDefault="00087F40" w:rsidP="00E52B45">
      <w:r w:rsidRPr="00087F40">
        <w:t xml:space="preserve">Mechanický spínač slouží k hardwarovému odpojení baterie od </w:t>
      </w:r>
      <w:r>
        <w:t>hlavního obvodu</w:t>
      </w:r>
      <w:r w:rsidRPr="00087F40">
        <w:t>, čímž se minimalizuje samovybíjení a zajišťuje se bezpečné vypnutí zařízení.</w:t>
      </w:r>
    </w:p>
    <w:p w14:paraId="226F6368" w14:textId="77777777" w:rsidR="001D7CF5" w:rsidRDefault="00EA695C" w:rsidP="001D7CF5">
      <w:pPr>
        <w:keepNext/>
      </w:pPr>
      <w:r w:rsidRPr="00EA695C">
        <w:rPr>
          <w:noProof/>
        </w:rPr>
        <w:drawing>
          <wp:inline distT="0" distB="0" distL="0" distR="0" wp14:anchorId="2BFA26CC" wp14:editId="173E8B68">
            <wp:extent cx="4460681" cy="3342875"/>
            <wp:effectExtent l="0" t="0" r="0" b="0"/>
            <wp:docPr id="20645451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5171" name=""/>
                    <pic:cNvPicPr/>
                  </pic:nvPicPr>
                  <pic:blipFill>
                    <a:blip r:embed="rId18"/>
                    <a:stretch>
                      <a:fillRect/>
                    </a:stretch>
                  </pic:blipFill>
                  <pic:spPr>
                    <a:xfrm>
                      <a:off x="0" y="0"/>
                      <a:ext cx="4463781" cy="3345198"/>
                    </a:xfrm>
                    <a:prstGeom prst="rect">
                      <a:avLst/>
                    </a:prstGeom>
                  </pic:spPr>
                </pic:pic>
              </a:graphicData>
            </a:graphic>
          </wp:inline>
        </w:drawing>
      </w:r>
    </w:p>
    <w:p w14:paraId="61D80CBC" w14:textId="01808057" w:rsidR="00EB224B" w:rsidRDefault="001D7CF5" w:rsidP="001D7CF5">
      <w:pPr>
        <w:pStyle w:val="Titulek"/>
        <w:jc w:val="both"/>
      </w:pPr>
      <w:bookmarkStart w:id="25" w:name="_Toc219573678"/>
      <w:r>
        <w:t xml:space="preserve">Obrázek </w:t>
      </w:r>
      <w:fldSimple w:instr=" SEQ Obrázek \* ARABIC ">
        <w:r w:rsidR="00FD50AE">
          <w:rPr>
            <w:noProof/>
          </w:rPr>
          <w:t>8</w:t>
        </w:r>
      </w:fldSimple>
      <w:r>
        <w:t xml:space="preserve"> </w:t>
      </w:r>
      <w:r w:rsidR="00FE0BD2">
        <w:t xml:space="preserve">- </w:t>
      </w:r>
      <w:r w:rsidRPr="000105C0">
        <w:t>Spínač kovový s aretací – Power, stříbrný 16mm 3-6V</w:t>
      </w:r>
      <w:bookmarkEnd w:id="25"/>
    </w:p>
    <w:p w14:paraId="2135B54C" w14:textId="77777777" w:rsidR="00EC5E99" w:rsidRDefault="00EC5E99" w:rsidP="00E52B45"/>
    <w:p w14:paraId="596C91EC" w14:textId="4BC85D1D" w:rsidR="00496045" w:rsidRPr="00496045" w:rsidRDefault="00496045" w:rsidP="00496045">
      <w:pPr>
        <w:pStyle w:val="Nadpis3"/>
        <w:rPr>
          <w:bCs/>
        </w:rPr>
      </w:pPr>
      <w:bookmarkStart w:id="26" w:name="_Toc219572394"/>
      <w:r>
        <w:t>2.1.</w:t>
      </w:r>
      <w:r w:rsidR="008F2603">
        <w:t>9</w:t>
      </w:r>
      <w:r>
        <w:t xml:space="preserve"> </w:t>
      </w:r>
      <w:r w:rsidRPr="00496045">
        <w:rPr>
          <w:bCs/>
        </w:rPr>
        <w:t>Nabíječka Li-ion článku TP4056 s ochranou USB-C</w:t>
      </w:r>
      <w:bookmarkEnd w:id="26"/>
    </w:p>
    <w:p w14:paraId="32723298" w14:textId="77777777" w:rsidR="001D7CF5" w:rsidRDefault="00543173" w:rsidP="007A7226">
      <w:pPr>
        <w:rPr>
          <w:b/>
        </w:rPr>
      </w:pPr>
      <w:r w:rsidRPr="00543173">
        <w:t>Pro pohodlné dobíjení integrovaných akumulátorů je zařízení vybaveno nabíjecím modulem s konektorem USB-C. Tento modul zajišťuje bezpečný proces nabíjení (CC/CV algoritmus) a chrání Li-ion články před přebitím. Díky modernímu USB-C standardu lze šachovnici nabíjet běžnými adaptéry od mobilních telefonů nebo z USB portu počítače</w:t>
      </w:r>
    </w:p>
    <w:p w14:paraId="37845331" w14:textId="04FB1F78" w:rsidR="001B53E9" w:rsidRDefault="00E2580B" w:rsidP="007A7226">
      <w:r w:rsidRPr="00E2580B">
        <w:rPr>
          <w:b/>
          <w:noProof/>
        </w:rPr>
        <w:lastRenderedPageBreak/>
        <w:drawing>
          <wp:inline distT="0" distB="0" distL="0" distR="0" wp14:anchorId="31B3E067" wp14:editId="25D76A20">
            <wp:extent cx="4420065" cy="2560071"/>
            <wp:effectExtent l="0" t="0" r="0" b="0"/>
            <wp:docPr id="484219095" name="Obrázek 1" descr="Obsah obrázku Elektronická součástka, Obvodoví součástka, Pasivní součástka, Elektronické inženýrstv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9095" name="Obrázek 1" descr="Obsah obrázku Elektronická součástka, Obvodoví součástka, Pasivní součástka, Elektronické inženýrství&#10;&#10;Obsah generovaný pomocí AI může být nesprávný."/>
                    <pic:cNvPicPr/>
                  </pic:nvPicPr>
                  <pic:blipFill rotWithShape="1">
                    <a:blip r:embed="rId19"/>
                    <a:srcRect t="9835" b="12941"/>
                    <a:stretch>
                      <a:fillRect/>
                    </a:stretch>
                  </pic:blipFill>
                  <pic:spPr bwMode="auto">
                    <a:xfrm>
                      <a:off x="0" y="0"/>
                      <a:ext cx="4425860" cy="2563428"/>
                    </a:xfrm>
                    <a:prstGeom prst="rect">
                      <a:avLst/>
                    </a:prstGeom>
                    <a:ln>
                      <a:noFill/>
                    </a:ln>
                    <a:extLst>
                      <a:ext uri="{53640926-AAD7-44D8-BBD7-CCE9431645EC}">
                        <a14:shadowObscured xmlns:a14="http://schemas.microsoft.com/office/drawing/2010/main"/>
                      </a:ext>
                    </a:extLst>
                  </pic:spPr>
                </pic:pic>
              </a:graphicData>
            </a:graphic>
          </wp:inline>
        </w:drawing>
      </w:r>
    </w:p>
    <w:p w14:paraId="7166518B" w14:textId="28404F70" w:rsidR="00E2580B" w:rsidRDefault="001B53E9" w:rsidP="00DD1497">
      <w:pPr>
        <w:rPr>
          <w:rFonts w:eastAsiaTheme="majorEastAsia" w:cstheme="majorBidi"/>
          <w:bCs/>
          <w:color w:val="000000" w:themeColor="text1"/>
        </w:rPr>
      </w:pPr>
      <w:bookmarkStart w:id="27" w:name="_Toc219573679"/>
      <w:r>
        <w:t xml:space="preserve">Obrázek </w:t>
      </w:r>
      <w:fldSimple w:instr=" SEQ Obrázek \* ARABIC ">
        <w:r w:rsidR="00FD50AE">
          <w:rPr>
            <w:noProof/>
          </w:rPr>
          <w:t>9</w:t>
        </w:r>
      </w:fldSimple>
      <w:r>
        <w:t xml:space="preserve"> </w:t>
      </w:r>
      <w:r w:rsidR="00D53836">
        <w:t xml:space="preserve">- </w:t>
      </w:r>
      <w:r w:rsidRPr="001D1D8D">
        <w:t>Nabíječka Li-ion článku TP4056 s ochranou USB-C</w:t>
      </w:r>
      <w:bookmarkEnd w:id="27"/>
    </w:p>
    <w:p w14:paraId="32C184B0" w14:textId="0C9303D4" w:rsidR="00D535FE" w:rsidRPr="00D535FE" w:rsidRDefault="00D535FE" w:rsidP="00983D21">
      <w:pPr>
        <w:pStyle w:val="Nadpis3"/>
      </w:pPr>
    </w:p>
    <w:p w14:paraId="3B92E365" w14:textId="62125464" w:rsidR="004577E6" w:rsidRDefault="006F6FFB" w:rsidP="0023420F">
      <w:pPr>
        <w:pStyle w:val="Nadpis2"/>
        <w:numPr>
          <w:ilvl w:val="1"/>
          <w:numId w:val="29"/>
        </w:numPr>
      </w:pPr>
      <w:r>
        <w:t xml:space="preserve"> </w:t>
      </w:r>
      <w:bookmarkStart w:id="28" w:name="_Toc219572395"/>
      <w:r w:rsidR="003B7C7D">
        <w:t>Blokové</w:t>
      </w:r>
      <w:r w:rsidR="003F541D">
        <w:t xml:space="preserve"> schéma</w:t>
      </w:r>
      <w:bookmarkEnd w:id="28"/>
    </w:p>
    <w:p w14:paraId="0D2A606D" w14:textId="77777777" w:rsidR="004577E6" w:rsidRPr="00286EDE" w:rsidRDefault="004577E6" w:rsidP="004577E6"/>
    <w:p w14:paraId="652EE2CD" w14:textId="5C04AD10" w:rsidR="004577E6" w:rsidRDefault="00B86D28" w:rsidP="00B86D28">
      <w:r w:rsidRPr="00B86D28">
        <w:t xml:space="preserve">Blokové schéma znázorňuje tok energie a signálů v celém systému. Napájecí část začíná </w:t>
      </w:r>
      <w:r w:rsidRPr="00B86D28">
        <w:rPr>
          <w:b/>
          <w:bCs/>
        </w:rPr>
        <w:t>USB-C konektorem</w:t>
      </w:r>
      <w:r w:rsidRPr="00B86D28">
        <w:t xml:space="preserve">, který přes nabíjecí modul dobíjí tři paralelně zapojené </w:t>
      </w:r>
      <w:r w:rsidRPr="00B86D28">
        <w:rPr>
          <w:b/>
          <w:bCs/>
        </w:rPr>
        <w:t>Li-ion články</w:t>
      </w:r>
      <w:r w:rsidRPr="00B86D28">
        <w:t xml:space="preserve">. Napětí z baterií prochází přes hlavní vypínač do </w:t>
      </w:r>
      <w:r w:rsidRPr="00B86D28">
        <w:rPr>
          <w:b/>
          <w:bCs/>
        </w:rPr>
        <w:t>Boost měniče</w:t>
      </w:r>
      <w:r w:rsidRPr="00B86D28">
        <w:t xml:space="preserve">, který jej stabilizuje na </w:t>
      </w:r>
      <w:r w:rsidRPr="00B86D28">
        <w:rPr>
          <w:b/>
          <w:bCs/>
        </w:rPr>
        <w:t>5 V</w:t>
      </w:r>
      <w:r w:rsidRPr="00B86D28">
        <w:t xml:space="preserve"> pro napájení celého zařízení. Centrální jednotka </w:t>
      </w:r>
      <w:r w:rsidRPr="00B86D28">
        <w:rPr>
          <w:b/>
          <w:bCs/>
        </w:rPr>
        <w:t>ESP32-C6</w:t>
      </w:r>
      <w:r w:rsidRPr="00B86D28">
        <w:t xml:space="preserve"> přijímá vstupy z </w:t>
      </w:r>
      <w:r w:rsidRPr="00B86D28">
        <w:rPr>
          <w:b/>
          <w:bCs/>
        </w:rPr>
        <w:t>matice 64 jazýčkových spínačů</w:t>
      </w:r>
      <w:r w:rsidRPr="00B86D28">
        <w:t xml:space="preserve"> (ošetřených diodami) a </w:t>
      </w:r>
      <w:r w:rsidRPr="00B86D28">
        <w:rPr>
          <w:b/>
          <w:bCs/>
        </w:rPr>
        <w:t>9 ovládacích tlačítek</w:t>
      </w:r>
      <w:r w:rsidRPr="00B86D28">
        <w:t xml:space="preserve">. Na základě těchto dat pak mikrokontroler po jedné datové lince řídí sériově zapojený řetězec </w:t>
      </w:r>
      <w:r w:rsidRPr="00B86D28">
        <w:rPr>
          <w:b/>
          <w:bCs/>
        </w:rPr>
        <w:t>64 RGB LED NeoPixel</w:t>
      </w:r>
      <w:r w:rsidRPr="00B86D28">
        <w:t xml:space="preserve"> a odesílá informace o hře přes </w:t>
      </w:r>
      <w:r w:rsidRPr="00B86D28">
        <w:rPr>
          <w:b/>
          <w:bCs/>
        </w:rPr>
        <w:t>Wi-Fi/Bluetooth</w:t>
      </w:r>
      <w:r w:rsidRPr="00B86D28">
        <w:t>.</w:t>
      </w:r>
    </w:p>
    <w:p w14:paraId="5F8D29E6" w14:textId="0C61C696" w:rsidR="00DD1497" w:rsidRDefault="19B4E50B" w:rsidP="00B86D28">
      <w:r>
        <w:rPr>
          <w:noProof/>
        </w:rPr>
        <w:lastRenderedPageBreak/>
        <w:drawing>
          <wp:inline distT="0" distB="0" distL="0" distR="0" wp14:anchorId="17808AB2" wp14:editId="0F012F7A">
            <wp:extent cx="6010275" cy="5343525"/>
            <wp:effectExtent l="0" t="0" r="0" b="0"/>
            <wp:docPr id="680102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2504" name=""/>
                    <pic:cNvPicPr/>
                  </pic:nvPicPr>
                  <pic:blipFill>
                    <a:blip r:embed="rId20">
                      <a:extLst>
                        <a:ext uri="{28A0092B-C50C-407E-A947-70E740481C1C}">
                          <a14:useLocalDpi xmlns:a14="http://schemas.microsoft.com/office/drawing/2010/main" val="0"/>
                        </a:ext>
                      </a:extLst>
                    </a:blip>
                    <a:stretch>
                      <a:fillRect/>
                    </a:stretch>
                  </pic:blipFill>
                  <pic:spPr>
                    <a:xfrm>
                      <a:off x="0" y="0"/>
                      <a:ext cx="6010275" cy="5343525"/>
                    </a:xfrm>
                    <a:prstGeom prst="rect">
                      <a:avLst/>
                    </a:prstGeom>
                  </pic:spPr>
                </pic:pic>
              </a:graphicData>
            </a:graphic>
          </wp:inline>
        </w:drawing>
      </w:r>
    </w:p>
    <w:p w14:paraId="75517BA5" w14:textId="244B638E" w:rsidR="001B53E9" w:rsidRDefault="001B53E9" w:rsidP="001B53E9">
      <w:pPr>
        <w:keepNext/>
      </w:pPr>
    </w:p>
    <w:p w14:paraId="236A830F" w14:textId="3EF44D5B" w:rsidR="00B86D28" w:rsidRDefault="001B53E9" w:rsidP="001B53E9">
      <w:pPr>
        <w:pStyle w:val="Titulek"/>
        <w:jc w:val="both"/>
      </w:pPr>
      <w:bookmarkStart w:id="29" w:name="_Toc219573680"/>
      <w:r>
        <w:t xml:space="preserve">Obrázek </w:t>
      </w:r>
      <w:fldSimple w:instr=" SEQ Obrázek \* ARABIC ">
        <w:r w:rsidR="00FD50AE">
          <w:rPr>
            <w:noProof/>
          </w:rPr>
          <w:t>10</w:t>
        </w:r>
      </w:fldSimple>
      <w:r w:rsidR="009B797B">
        <w:t xml:space="preserve"> -</w:t>
      </w:r>
      <w:r>
        <w:t xml:space="preserve"> blokové schéma</w:t>
      </w:r>
      <w:bookmarkEnd w:id="29"/>
    </w:p>
    <w:p w14:paraId="4FFD20CB" w14:textId="7A092D8B" w:rsidR="1E229AA1" w:rsidRDefault="1E229AA1" w:rsidP="1E229AA1">
      <w:pPr>
        <w:pStyle w:val="Titulek"/>
        <w:jc w:val="both"/>
      </w:pPr>
    </w:p>
    <w:p w14:paraId="194A0288" w14:textId="2298ADF9" w:rsidR="002F6FC8" w:rsidRDefault="1E229AA1" w:rsidP="007522D8">
      <w:r>
        <w:br w:type="page"/>
      </w:r>
    </w:p>
    <w:p w14:paraId="474FCB49" w14:textId="01B82C28" w:rsidR="002F6FC8" w:rsidRDefault="002F6FC8" w:rsidP="0023420F">
      <w:pPr>
        <w:pStyle w:val="Nadpis2"/>
        <w:numPr>
          <w:ilvl w:val="1"/>
          <w:numId w:val="29"/>
        </w:numPr>
      </w:pPr>
      <w:r>
        <w:lastRenderedPageBreak/>
        <w:t xml:space="preserve"> </w:t>
      </w:r>
      <w:bookmarkStart w:id="30" w:name="_Toc219572396"/>
      <w:r w:rsidR="003B7C7D">
        <w:t>S</w:t>
      </w:r>
      <w:r w:rsidR="00F008EC">
        <w:t>chéma zapojení</w:t>
      </w:r>
      <w:bookmarkEnd w:id="30"/>
    </w:p>
    <w:p w14:paraId="5B368BFB" w14:textId="77777777" w:rsidR="002F6FC8" w:rsidRPr="00286EDE" w:rsidRDefault="002F6FC8" w:rsidP="002F6FC8"/>
    <w:p w14:paraId="30A30FF9" w14:textId="77777777" w:rsidR="00325CC2" w:rsidRDefault="00325CC2" w:rsidP="00325CC2">
      <w:pPr>
        <w:rPr>
          <w:rFonts w:eastAsia="Arial Unicode MS"/>
        </w:rPr>
      </w:pPr>
      <w:r w:rsidRPr="00325CC2">
        <w:rPr>
          <w:rFonts w:eastAsia="Arial Unicode MS"/>
        </w:rPr>
        <w:t>Schéma lze rozdělit do několika logických celků, které na sebe navazují:</w:t>
      </w:r>
    </w:p>
    <w:p w14:paraId="24DBEC9E" w14:textId="77777777" w:rsidR="00325CC2" w:rsidRPr="00325CC2" w:rsidRDefault="00325CC2" w:rsidP="00325CC2">
      <w:pPr>
        <w:rPr>
          <w:rFonts w:eastAsia="Arial Unicode MS"/>
        </w:rPr>
      </w:pPr>
    </w:p>
    <w:p w14:paraId="7AA88A56" w14:textId="78198833" w:rsidR="00325CC2" w:rsidRPr="00325CC2" w:rsidRDefault="00325CC2" w:rsidP="00325CC2">
      <w:pPr>
        <w:pStyle w:val="Odstavecseseznamem"/>
        <w:numPr>
          <w:ilvl w:val="0"/>
          <w:numId w:val="31"/>
        </w:numPr>
      </w:pPr>
      <w:r w:rsidRPr="00325CC2">
        <w:rPr>
          <w:b/>
          <w:bCs/>
        </w:rPr>
        <w:t xml:space="preserve">Napájecí větev: </w:t>
      </w:r>
      <w:r w:rsidRPr="00325CC2">
        <w:t>Začíná vstupním konektorem USB-C, který je připojen k nabíjecímu modulu. Ten je spojen se sestavou tří Li-ion článků. Za bateriemi následuje hlavní vypínač, který pouští napětí do Boost měniče. Ten převádí kolísavé napětí baterie na stabilních 5 V pro napájení LED a mikrokontroleru.</w:t>
      </w:r>
    </w:p>
    <w:p w14:paraId="2ECFFF01" w14:textId="231980B9" w:rsidR="00325CC2" w:rsidRPr="00325CC2" w:rsidRDefault="00325CC2" w:rsidP="00325CC2">
      <w:pPr>
        <w:pStyle w:val="Odstavecseseznamem"/>
        <w:numPr>
          <w:ilvl w:val="0"/>
          <w:numId w:val="31"/>
        </w:numPr>
      </w:pPr>
      <w:r w:rsidRPr="00325CC2">
        <w:rPr>
          <w:b/>
          <w:bCs/>
        </w:rPr>
        <w:t>Řídicí část (ESP32-C6):</w:t>
      </w:r>
      <w:r w:rsidRPr="00325CC2">
        <w:t xml:space="preserve"> Tvoří střed schématu. Jsou zde zakresleny vývody (piny), které obsluhují sběr dat z matice, ovládání tlačítek a odesílání signálu pro LED diody.</w:t>
      </w:r>
      <w:r w:rsidR="008742CB" w:rsidRPr="008742CB">
        <w:t xml:space="preserve"> </w:t>
      </w:r>
      <w:r w:rsidR="008742CB">
        <w:t>(viz:)</w:t>
      </w:r>
    </w:p>
    <w:p w14:paraId="7C768348" w14:textId="5B47088A" w:rsidR="00325CC2" w:rsidRPr="00325CC2" w:rsidRDefault="00325CC2" w:rsidP="00325CC2">
      <w:pPr>
        <w:pStyle w:val="Odstavecseseznamem"/>
        <w:numPr>
          <w:ilvl w:val="0"/>
          <w:numId w:val="31"/>
        </w:numPr>
      </w:pPr>
      <w:r w:rsidRPr="00325CC2">
        <w:rPr>
          <w:b/>
          <w:bCs/>
        </w:rPr>
        <w:t>Snímací matice 8x8:</w:t>
      </w:r>
      <w:r w:rsidRPr="00325CC2">
        <w:t xml:space="preserve"> Tato část obsahuje 8 řádkových a 8 sloupcových vodičů. V každém křížení je zakreslen jazýčkový spínač v sérii se Schottkyho diodou. Diody směřují tak, aby umožnily průchod proudu pouze jedním směrem a zabránily falešným signálům.</w:t>
      </w:r>
      <w:r w:rsidR="008742CB" w:rsidRPr="008742CB">
        <w:t xml:space="preserve"> </w:t>
      </w:r>
      <w:r w:rsidR="008742CB">
        <w:t>(viz:)</w:t>
      </w:r>
    </w:p>
    <w:p w14:paraId="69974AA7" w14:textId="4F1F725E" w:rsidR="00325CC2" w:rsidRPr="00325CC2" w:rsidRDefault="00325CC2" w:rsidP="00325CC2">
      <w:pPr>
        <w:pStyle w:val="Odstavecseseznamem"/>
        <w:numPr>
          <w:ilvl w:val="0"/>
          <w:numId w:val="31"/>
        </w:numPr>
      </w:pPr>
      <w:r w:rsidRPr="00325CC2">
        <w:rPr>
          <w:b/>
          <w:bCs/>
        </w:rPr>
        <w:t>Zobrazovací větev (NeoPixel):</w:t>
      </w:r>
      <w:r w:rsidRPr="00325CC2">
        <w:t xml:space="preserve"> Je znázorněna jako řetězec 64 symbolů LED diod. Každá má tři piny: 5V, GND a DATA. Datový výstup jedné LED je propojen s datovým vstupem (DIN) následující, čímž vzniká sériový "had".</w:t>
      </w:r>
      <w:r w:rsidR="008742CB">
        <w:t>(viz:)</w:t>
      </w:r>
    </w:p>
    <w:p w14:paraId="6C17DF47" w14:textId="14B7D789" w:rsidR="008742CB" w:rsidRDefault="00325CC2" w:rsidP="00325CC2">
      <w:pPr>
        <w:pStyle w:val="Odstavecseseznamem"/>
        <w:numPr>
          <w:ilvl w:val="0"/>
          <w:numId w:val="31"/>
        </w:numPr>
      </w:pPr>
      <w:r w:rsidRPr="00325CC2">
        <w:rPr>
          <w:b/>
          <w:bCs/>
        </w:rPr>
        <w:t>Uživatelské vstupy:</w:t>
      </w:r>
      <w:r w:rsidRPr="00325CC2">
        <w:t xml:space="preserve"> Obsahuje 9 tlačítek zapojených proti zemi (GND) mikrokontroleru. Osm tlačítek je vyhrazeno pro herní volby (proměna figurky) a jedno pro reset systému.</w:t>
      </w:r>
      <w:r w:rsidR="008742CB" w:rsidRPr="008742CB">
        <w:t xml:space="preserve"> </w:t>
      </w:r>
      <w:r w:rsidR="008742CB">
        <w:t>(viz:)</w:t>
      </w:r>
    </w:p>
    <w:p w14:paraId="64A257D8" w14:textId="77777777" w:rsidR="00661595" w:rsidRDefault="008742CB">
      <w:pPr>
        <w:widowControl w:val="0"/>
        <w:suppressAutoHyphens/>
        <w:autoSpaceDN w:val="0"/>
        <w:jc w:val="left"/>
        <w:textAlignment w:val="baseline"/>
        <w:sectPr w:rsidR="00661595">
          <w:pgSz w:w="11905" w:h="16837"/>
          <w:pgMar w:top="681" w:right="779" w:bottom="891" w:left="1134" w:header="708" w:footer="708" w:gutter="0"/>
          <w:cols w:space="708"/>
        </w:sectPr>
      </w:pPr>
      <w:r>
        <w:br w:type="page"/>
      </w:r>
    </w:p>
    <w:p w14:paraId="77459B9A" w14:textId="65A24A77" w:rsidR="00241E72" w:rsidRPr="00374A1A" w:rsidRDefault="00241E72" w:rsidP="00374A1A">
      <w:pPr>
        <w:widowControl w:val="0"/>
        <w:suppressAutoHyphens/>
        <w:autoSpaceDN w:val="0"/>
        <w:jc w:val="left"/>
        <w:textAlignment w:val="baseline"/>
        <w:rPr>
          <w:vertAlign w:val="superscript"/>
        </w:rPr>
      </w:pPr>
    </w:p>
    <w:p w14:paraId="75194B25" w14:textId="24237331" w:rsidR="000A4E4D" w:rsidRDefault="007E4C5F" w:rsidP="00643D87">
      <w:pPr>
        <w:pStyle w:val="Standard"/>
        <w:jc w:val="both"/>
        <w:rPr>
          <w:noProof/>
        </w:rPr>
      </w:pPr>
      <w:commentRangeStart w:id="31"/>
      <w:commentRangeEnd w:id="31"/>
      <w:r>
        <w:rPr>
          <w:rStyle w:val="Odkaznakoment"/>
          <w:noProof/>
          <w:sz w:val="24"/>
          <w:szCs w:val="24"/>
        </w:rPr>
        <w:commentReference w:id="31"/>
      </w:r>
      <w:r>
        <w:rPr>
          <w:noProof/>
        </w:rPr>
        <w:drawing>
          <wp:anchor distT="0" distB="0" distL="114300" distR="114300" simplePos="0" relativeHeight="251658265" behindDoc="0" locked="0" layoutInCell="1" allowOverlap="1" wp14:anchorId="20BC4C70" wp14:editId="0379FE12">
            <wp:simplePos x="0" y="0"/>
            <wp:positionH relativeFrom="column">
              <wp:posOffset>269709</wp:posOffset>
            </wp:positionH>
            <wp:positionV relativeFrom="paragraph">
              <wp:posOffset>88706</wp:posOffset>
            </wp:positionV>
            <wp:extent cx="3209925" cy="1310640"/>
            <wp:effectExtent l="0" t="0" r="9525" b="3810"/>
            <wp:wrapNone/>
            <wp:docPr id="12107762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279" name=""/>
                    <pic:cNvPicPr/>
                  </pic:nvPicPr>
                  <pic:blipFill rotWithShape="1">
                    <a:blip r:embed="rId25" cstate="print">
                      <a:extLst>
                        <a:ext uri="{28A0092B-C50C-407E-A947-70E740481C1C}">
                          <a14:useLocalDpi xmlns:a14="http://schemas.microsoft.com/office/drawing/2010/main" val="0"/>
                        </a:ext>
                      </a:extLst>
                    </a:blip>
                    <a:srcRect l="33104" t="35386" r="33791" b="44891"/>
                    <a:stretch>
                      <a:fillRect/>
                    </a:stretch>
                  </pic:blipFill>
                  <pic:spPr bwMode="auto">
                    <a:xfrm>
                      <a:off x="0" y="0"/>
                      <a:ext cx="3209925" cy="1310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FFE5B1" w14:textId="77777777" w:rsidR="00374A1A" w:rsidRDefault="00374A1A" w:rsidP="00643D87">
      <w:pPr>
        <w:pStyle w:val="Standard"/>
        <w:jc w:val="both"/>
        <w:rPr>
          <w:color w:val="FF0000"/>
        </w:rPr>
      </w:pPr>
    </w:p>
    <w:p w14:paraId="76AA928E" w14:textId="49A23B35" w:rsidR="00374A1A" w:rsidRDefault="00374A1A" w:rsidP="00643D87">
      <w:pPr>
        <w:pStyle w:val="Standard"/>
        <w:jc w:val="both"/>
        <w:rPr>
          <w:color w:val="FF0000"/>
        </w:rPr>
      </w:pPr>
    </w:p>
    <w:p w14:paraId="22297D8E" w14:textId="1E0F98B7" w:rsidR="00374A1A" w:rsidRDefault="007E4C5F" w:rsidP="00643D87">
      <w:pPr>
        <w:pStyle w:val="Standard"/>
        <w:jc w:val="both"/>
        <w:rPr>
          <w:color w:val="FF0000"/>
        </w:rPr>
      </w:pPr>
      <w:r>
        <w:rPr>
          <w:noProof/>
        </w:rPr>
        <w:drawing>
          <wp:anchor distT="0" distB="0" distL="114300" distR="114300" simplePos="0" relativeHeight="251658241" behindDoc="0" locked="0" layoutInCell="1" allowOverlap="1" wp14:anchorId="4D51D51F" wp14:editId="4E6B367F">
            <wp:simplePos x="0" y="0"/>
            <wp:positionH relativeFrom="column">
              <wp:posOffset>4394200</wp:posOffset>
            </wp:positionH>
            <wp:positionV relativeFrom="paragraph">
              <wp:posOffset>76752</wp:posOffset>
            </wp:positionV>
            <wp:extent cx="4965065" cy="4954270"/>
            <wp:effectExtent l="0" t="0" r="635" b="0"/>
            <wp:wrapNone/>
            <wp:docPr id="1133672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2176" name=""/>
                    <pic:cNvPicPr/>
                  </pic:nvPicPr>
                  <pic:blipFill rotWithShape="1">
                    <a:blip r:embed="rId26">
                      <a:extLst>
                        <a:ext uri="{28A0092B-C50C-407E-A947-70E740481C1C}">
                          <a14:useLocalDpi xmlns:a14="http://schemas.microsoft.com/office/drawing/2010/main"/>
                        </a:ext>
                      </a:extLst>
                    </a:blip>
                    <a:srcRect l="24961" t="10229" r="23827" b="15231"/>
                    <a:stretch>
                      <a:fillRect/>
                    </a:stretch>
                  </pic:blipFill>
                  <pic:spPr bwMode="auto">
                    <a:xfrm>
                      <a:off x="0" y="0"/>
                      <a:ext cx="4965065" cy="495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B0EFC" w14:textId="00D240FF" w:rsidR="00661595" w:rsidRDefault="000A4E4D" w:rsidP="00643D87">
      <w:pPr>
        <w:pStyle w:val="Standard"/>
        <w:jc w:val="both"/>
        <w:rPr>
          <w:color w:val="FF0000"/>
        </w:rPr>
      </w:pPr>
      <w:r>
        <w:rPr>
          <w:noProof/>
        </w:rPr>
        <mc:AlternateContent>
          <mc:Choice Requires="wps">
            <w:drawing>
              <wp:anchor distT="0" distB="0" distL="114300" distR="114300" simplePos="0" relativeHeight="251658252" behindDoc="0" locked="0" layoutInCell="1" allowOverlap="1" wp14:anchorId="2740D708" wp14:editId="4BF2EEF4">
                <wp:simplePos x="0" y="0"/>
                <wp:positionH relativeFrom="column">
                  <wp:posOffset>781217</wp:posOffset>
                </wp:positionH>
                <wp:positionV relativeFrom="paragraph">
                  <wp:posOffset>640140</wp:posOffset>
                </wp:positionV>
                <wp:extent cx="1456055" cy="635"/>
                <wp:effectExtent l="0" t="0" r="4445" b="12065"/>
                <wp:wrapNone/>
                <wp:docPr id="664535771" name="Text Box 1"/>
                <wp:cNvGraphicFramePr/>
                <a:graphic xmlns:a="http://schemas.openxmlformats.org/drawingml/2006/main">
                  <a:graphicData uri="http://schemas.microsoft.com/office/word/2010/wordprocessingShape">
                    <wps:wsp>
                      <wps:cNvSpPr txBox="1"/>
                      <wps:spPr>
                        <a:xfrm>
                          <a:off x="0" y="0"/>
                          <a:ext cx="1456055" cy="635"/>
                        </a:xfrm>
                        <a:prstGeom prst="rect">
                          <a:avLst/>
                        </a:prstGeom>
                        <a:solidFill>
                          <a:prstClr val="white"/>
                        </a:solidFill>
                        <a:ln>
                          <a:noFill/>
                        </a:ln>
                      </wps:spPr>
                      <wps:txbx>
                        <w:txbxContent>
                          <w:p w14:paraId="6FF1821B" w14:textId="040FAF67" w:rsidR="00A21BC8" w:rsidRPr="004D4948" w:rsidRDefault="00A21BC8" w:rsidP="00A21BC8">
                            <w:pPr>
                              <w:pStyle w:val="Titulek"/>
                              <w:rPr>
                                <w:rFonts w:eastAsia="Times New Roman" w:cs="Times New Roman"/>
                                <w:noProof/>
                                <w:kern w:val="0"/>
                              </w:rPr>
                            </w:pPr>
                            <w:bookmarkStart w:id="32" w:name="_Toc219573681"/>
                            <w:r>
                              <w:t xml:space="preserve">Obrázek </w:t>
                            </w:r>
                            <w:fldSimple w:instr=" SEQ Obrázek \* ARABIC ">
                              <w:r w:rsidR="00FD50AE">
                                <w:rPr>
                                  <w:noProof/>
                                </w:rPr>
                                <w:t>11</w:t>
                              </w:r>
                            </w:fldSimple>
                            <w:r>
                              <w:t xml:space="preserve"> - Schéma zapojení boost modulu</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D708" id="Text Box 1" o:spid="_x0000_s1027" type="#_x0000_t202" style="position:absolute;left:0;text-align:left;margin-left:61.5pt;margin-top:50.4pt;width:114.6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" stroked="f">
                <v:textbox style="mso-fit-shape-to-text:t" inset="0,0,0,0">
                  <w:txbxContent>
                    <w:p w14:paraId="6FF1821B" w14:textId="040FAF67" w:rsidR="00A21BC8" w:rsidRPr="004D4948" w:rsidRDefault="00A21BC8" w:rsidP="00A21BC8">
                      <w:pPr>
                        <w:pStyle w:val="Titulek"/>
                        <w:rPr>
                          <w:rFonts w:eastAsia="Times New Roman" w:cs="Times New Roman"/>
                          <w:noProof/>
                          <w:kern w:val="0"/>
                        </w:rPr>
                      </w:pPr>
                      <w:bookmarkStart w:id="33" w:name="_Toc219573681"/>
                      <w:r>
                        <w:t xml:space="preserve">Obrázek </w:t>
                      </w:r>
                      <w:fldSimple w:instr=" SEQ Obrázek \* ARABIC ">
                        <w:r w:rsidR="00FD50AE">
                          <w:rPr>
                            <w:noProof/>
                          </w:rPr>
                          <w:t>11</w:t>
                        </w:r>
                      </w:fldSimple>
                      <w:r>
                        <w:t xml:space="preserve"> - Schéma zapojení boost modulu</w:t>
                      </w:r>
                      <w:bookmarkEnd w:id="33"/>
                    </w:p>
                  </w:txbxContent>
                </v:textbox>
              </v:shape>
            </w:pict>
          </mc:Fallback>
        </mc:AlternateContent>
      </w:r>
      <w:r w:rsidR="000E4A3C">
        <w:rPr>
          <w:noProof/>
        </w:rPr>
        <w:drawing>
          <wp:anchor distT="0" distB="0" distL="114300" distR="114300" simplePos="0" relativeHeight="251658262" behindDoc="0" locked="0" layoutInCell="1" allowOverlap="1" wp14:anchorId="0FDFCC5F" wp14:editId="29D73F18">
            <wp:simplePos x="0" y="0"/>
            <wp:positionH relativeFrom="margin">
              <wp:posOffset>77134</wp:posOffset>
            </wp:positionH>
            <wp:positionV relativeFrom="paragraph">
              <wp:posOffset>2925936</wp:posOffset>
            </wp:positionV>
            <wp:extent cx="3656330" cy="2026920"/>
            <wp:effectExtent l="0" t="0" r="1270" b="0"/>
            <wp:wrapNone/>
            <wp:docPr id="1577727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7090" name=""/>
                    <pic:cNvPicPr/>
                  </pic:nvPicPr>
                  <pic:blipFill rotWithShape="1">
                    <a:blip r:embed="rId27" cstate="print">
                      <a:extLst>
                        <a:ext uri="{28A0092B-C50C-407E-A947-70E740481C1C}">
                          <a14:useLocalDpi xmlns:a14="http://schemas.microsoft.com/office/drawing/2010/main" val="0"/>
                        </a:ext>
                      </a:extLst>
                    </a:blip>
                    <a:srcRect l="32454" t="36594" r="29825" b="32899"/>
                    <a:stretch>
                      <a:fillRect/>
                    </a:stretch>
                  </pic:blipFill>
                  <pic:spPr bwMode="auto">
                    <a:xfrm>
                      <a:off x="0" y="0"/>
                      <a:ext cx="365633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A3C">
        <w:rPr>
          <w:noProof/>
        </w:rPr>
        <mc:AlternateContent>
          <mc:Choice Requires="wps">
            <w:drawing>
              <wp:anchor distT="0" distB="0" distL="114300" distR="114300" simplePos="0" relativeHeight="251658251" behindDoc="0" locked="0" layoutInCell="1" allowOverlap="1" wp14:anchorId="2E118D07" wp14:editId="76924D82">
                <wp:simplePos x="0" y="0"/>
                <wp:positionH relativeFrom="column">
                  <wp:posOffset>119272</wp:posOffset>
                </wp:positionH>
                <wp:positionV relativeFrom="paragraph">
                  <wp:posOffset>4875890</wp:posOffset>
                </wp:positionV>
                <wp:extent cx="4635500" cy="635"/>
                <wp:effectExtent l="0" t="0" r="0" b="12065"/>
                <wp:wrapNone/>
                <wp:docPr id="2105144951"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0A47141" w14:textId="470020E4" w:rsidR="00A21BC8" w:rsidRPr="00B14572" w:rsidRDefault="00A21BC8" w:rsidP="00A21BC8">
                            <w:pPr>
                              <w:pStyle w:val="Titulek"/>
                              <w:rPr>
                                <w:noProof/>
                              </w:rPr>
                            </w:pPr>
                            <w:bookmarkStart w:id="34" w:name="_Toc219573682"/>
                            <w:r>
                              <w:t xml:space="preserve">Obrázek </w:t>
                            </w:r>
                            <w:fldSimple w:instr=" SEQ Obrázek \* ARABIC ">
                              <w:r w:rsidR="00FD50AE">
                                <w:rPr>
                                  <w:noProof/>
                                </w:rPr>
                                <w:t>12</w:t>
                              </w:r>
                            </w:fldSimple>
                            <w:r>
                              <w:t xml:space="preserve"> - Schéma zapojení nabíjecího modulu</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18D07" id="_x0000_s1028" type="#_x0000_t202" style="position:absolute;left:0;text-align:left;margin-left:9.4pt;margin-top:383.95pt;width:36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Zp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" stroked="f">
                <v:textbox style="mso-fit-shape-to-text:t" inset="0,0,0,0">
                  <w:txbxContent>
                    <w:p w14:paraId="10A47141" w14:textId="470020E4" w:rsidR="00A21BC8" w:rsidRPr="00B14572" w:rsidRDefault="00A21BC8" w:rsidP="00A21BC8">
                      <w:pPr>
                        <w:pStyle w:val="Titulek"/>
                        <w:rPr>
                          <w:noProof/>
                        </w:rPr>
                      </w:pPr>
                      <w:bookmarkStart w:id="35" w:name="_Toc219573682"/>
                      <w:r>
                        <w:t xml:space="preserve">Obrázek </w:t>
                      </w:r>
                      <w:fldSimple w:instr=" SEQ Obrázek \* ARABIC ">
                        <w:r w:rsidR="00FD50AE">
                          <w:rPr>
                            <w:noProof/>
                          </w:rPr>
                          <w:t>12</w:t>
                        </w:r>
                      </w:fldSimple>
                      <w:r>
                        <w:t xml:space="preserve"> - Schéma zapojení nabíjecího modulu</w:t>
                      </w:r>
                      <w:bookmarkEnd w:id="35"/>
                    </w:p>
                  </w:txbxContent>
                </v:textbox>
              </v:shape>
            </w:pict>
          </mc:Fallback>
        </mc:AlternateContent>
      </w:r>
      <w:r w:rsidR="000E4A3C">
        <w:rPr>
          <w:noProof/>
        </w:rPr>
        <mc:AlternateContent>
          <mc:Choice Requires="wps">
            <w:drawing>
              <wp:anchor distT="0" distB="0" distL="114300" distR="114300" simplePos="0" relativeHeight="251658248" behindDoc="0" locked="0" layoutInCell="1" allowOverlap="1" wp14:anchorId="2DC3895F" wp14:editId="6D900139">
                <wp:simplePos x="0" y="0"/>
                <wp:positionH relativeFrom="column">
                  <wp:posOffset>5062807</wp:posOffset>
                </wp:positionH>
                <wp:positionV relativeFrom="paragraph">
                  <wp:posOffset>4855438</wp:posOffset>
                </wp:positionV>
                <wp:extent cx="2593975" cy="635"/>
                <wp:effectExtent l="0" t="0" r="0" b="6350"/>
                <wp:wrapSquare wrapText="bothSides"/>
                <wp:docPr id="2099806273" name="Text Box 1"/>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33D2300" w14:textId="4368E7CE" w:rsidR="00274ADE" w:rsidRPr="00FF598A" w:rsidRDefault="00274ADE" w:rsidP="00274ADE">
                            <w:pPr>
                              <w:pStyle w:val="Titulek"/>
                              <w:rPr>
                                <w:rFonts w:eastAsia="Times New Roman" w:cs="Times New Roman"/>
                                <w:noProof/>
                                <w:kern w:val="0"/>
                              </w:rPr>
                            </w:pPr>
                            <w:bookmarkStart w:id="36" w:name="_Toc219573683"/>
                            <w:r>
                              <w:t xml:space="preserve">Obrázek </w:t>
                            </w:r>
                            <w:fldSimple w:instr=" SEQ Obrázek \* ARABIC ">
                              <w:r w:rsidR="00FD50AE">
                                <w:rPr>
                                  <w:noProof/>
                                </w:rPr>
                                <w:t>13</w:t>
                              </w:r>
                            </w:fldSimple>
                            <w:r>
                              <w:t xml:space="preserve"> - Schéma zapojení ledek WS2812B</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3895F" id="_x0000_s1029" type="#_x0000_t202" style="position:absolute;left:0;text-align:left;margin-left:398.65pt;margin-top:382.3pt;width:204.25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otGwIAAD8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" stroked="f">
                <v:textbox style="mso-fit-shape-to-text:t" inset="0,0,0,0">
                  <w:txbxContent>
                    <w:p w14:paraId="133D2300" w14:textId="4368E7CE" w:rsidR="00274ADE" w:rsidRPr="00FF598A" w:rsidRDefault="00274ADE" w:rsidP="00274ADE">
                      <w:pPr>
                        <w:pStyle w:val="Titulek"/>
                        <w:rPr>
                          <w:rFonts w:eastAsia="Times New Roman" w:cs="Times New Roman"/>
                          <w:noProof/>
                          <w:kern w:val="0"/>
                        </w:rPr>
                      </w:pPr>
                      <w:bookmarkStart w:id="37" w:name="_Toc219573683"/>
                      <w:r>
                        <w:t xml:space="preserve">Obrázek </w:t>
                      </w:r>
                      <w:fldSimple w:instr=" SEQ Obrázek \* ARABIC ">
                        <w:r w:rsidR="00FD50AE">
                          <w:rPr>
                            <w:noProof/>
                          </w:rPr>
                          <w:t>13</w:t>
                        </w:r>
                      </w:fldSimple>
                      <w:r>
                        <w:t xml:space="preserve"> - Schéma zapojení ledek WS2812B</w:t>
                      </w:r>
                      <w:bookmarkEnd w:id="37"/>
                    </w:p>
                  </w:txbxContent>
                </v:textbox>
                <w10:wrap type="square"/>
              </v:shape>
            </w:pict>
          </mc:Fallback>
        </mc:AlternateContent>
      </w:r>
      <w:r w:rsidR="00661595">
        <w:rPr>
          <w:color w:val="FF0000"/>
        </w:rPr>
        <w:br w:type="page"/>
      </w:r>
    </w:p>
    <w:p w14:paraId="0A98288F" w14:textId="77777777" w:rsidR="00BA26E6" w:rsidRDefault="00BA26E6">
      <w:pPr>
        <w:widowControl w:val="0"/>
        <w:suppressAutoHyphens/>
        <w:autoSpaceDN w:val="0"/>
        <w:jc w:val="left"/>
        <w:textAlignment w:val="baseline"/>
        <w:rPr>
          <w:noProof/>
        </w:rPr>
      </w:pPr>
    </w:p>
    <w:p w14:paraId="1DC12927" w14:textId="7215C44E" w:rsidR="00A96D13" w:rsidRDefault="00E82430">
      <w:pPr>
        <w:widowControl w:val="0"/>
        <w:suppressAutoHyphens/>
        <w:autoSpaceDN w:val="0"/>
        <w:jc w:val="left"/>
        <w:textAlignment w:val="baseline"/>
        <w:rPr>
          <w:rFonts w:eastAsia="Arial Unicode MS" w:cs="Tahoma"/>
          <w:kern w:val="3"/>
        </w:rPr>
      </w:pPr>
      <w:r>
        <w:rPr>
          <w:noProof/>
        </w:rPr>
        <mc:AlternateContent>
          <mc:Choice Requires="wps">
            <w:drawing>
              <wp:anchor distT="45720" distB="45720" distL="114300" distR="114300" simplePos="0" relativeHeight="251658263" behindDoc="0" locked="0" layoutInCell="1" allowOverlap="1" wp14:anchorId="13D156C3" wp14:editId="253B10D8">
                <wp:simplePos x="0" y="0"/>
                <wp:positionH relativeFrom="margin">
                  <wp:posOffset>5265420</wp:posOffset>
                </wp:positionH>
                <wp:positionV relativeFrom="paragraph">
                  <wp:posOffset>5521960</wp:posOffset>
                </wp:positionV>
                <wp:extent cx="3976370" cy="313690"/>
                <wp:effectExtent l="0" t="0" r="24130" b="1016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313690"/>
                        </a:xfrm>
                        <a:prstGeom prst="rect">
                          <a:avLst/>
                        </a:prstGeom>
                        <a:solidFill>
                          <a:srgbClr val="FFFFFF"/>
                        </a:solidFill>
                        <a:ln w="9525">
                          <a:solidFill>
                            <a:schemeClr val="bg1"/>
                          </a:solidFill>
                          <a:miter lim="800000"/>
                          <a:headEnd/>
                          <a:tailEnd/>
                        </a:ln>
                      </wps:spPr>
                      <wps:txbx>
                        <w:txbxContent>
                          <w:p w14:paraId="79F34BDC" w14:textId="25C503A7" w:rsidR="00BC4A44" w:rsidRPr="00500FDA" w:rsidRDefault="00BC4A44" w:rsidP="00BC4A44">
                            <w:pPr>
                              <w:pStyle w:val="Titulek"/>
                              <w:rPr>
                                <w:rFonts w:eastAsia="Times New Roman" w:cs="Times New Roman"/>
                                <w:noProof/>
                                <w:kern w:val="0"/>
                              </w:rPr>
                            </w:pPr>
                            <w:hyperlink w:anchor="_Magnetický_jazýčkový_spínač" w:history="1">
                              <w:r w:rsidRPr="001E20DB">
                                <w:rPr>
                                  <w:rStyle w:val="Hypertextovodkaz"/>
                                </w:rPr>
                                <w:t>Magnetický jazýčkový spínač (Reed switch)</w:t>
                              </w:r>
                            </w:hyperlink>
                            <w:r>
                              <w:tab/>
                            </w:r>
                            <w:r>
                              <w:tab/>
                            </w:r>
                            <w:hyperlink w:anchor="_Schottkyho_diody" w:history="1">
                              <w:r w:rsidRPr="0098019F">
                                <w:rPr>
                                  <w:rStyle w:val="Hypertextovodkaz"/>
                                </w:rPr>
                                <w:t>Schottkyho diody</w:t>
                              </w:r>
                            </w:hyperlink>
                          </w:p>
                          <w:p w14:paraId="6B998ADB" w14:textId="2D1B2447" w:rsidR="00BC4A44" w:rsidRDefault="00BC4A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56C3" id="Textové pole 2" o:spid="_x0000_s1030" type="#_x0000_t202" style="position:absolute;margin-left:414.6pt;margin-top:434.8pt;width:313.1pt;height:24.7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" strokecolor="white [3212]">
                <v:textbox>
                  <w:txbxContent>
                    <w:p w14:paraId="79F34BDC" w14:textId="25C503A7" w:rsidR="00BC4A44" w:rsidRPr="00500FDA" w:rsidRDefault="00BC4A44" w:rsidP="00BC4A44">
                      <w:pPr>
                        <w:pStyle w:val="Titulek"/>
                        <w:rPr>
                          <w:rFonts w:eastAsia="Times New Roman" w:cs="Times New Roman"/>
                          <w:noProof/>
                          <w:kern w:val="0"/>
                        </w:rPr>
                      </w:pPr>
                      <w:hyperlink w:anchor="_Magnetický_jazýčkový_spínač" w:history="1">
                        <w:r w:rsidRPr="001E20DB">
                          <w:rPr>
                            <w:rStyle w:val="Hypertextovodkaz"/>
                          </w:rPr>
                          <w:t>Magnetický jazýčkový spínač (Reed switch)</w:t>
                        </w:r>
                      </w:hyperlink>
                      <w:r>
                        <w:tab/>
                      </w:r>
                      <w:r>
                        <w:tab/>
                      </w:r>
                      <w:hyperlink w:anchor="_Schottkyho_diody" w:history="1">
                        <w:r w:rsidRPr="0098019F">
                          <w:rPr>
                            <w:rStyle w:val="Hypertextovodkaz"/>
                          </w:rPr>
                          <w:t>Schottkyho diody</w:t>
                        </w:r>
                      </w:hyperlink>
                    </w:p>
                    <w:p w14:paraId="6B998ADB" w14:textId="2D1B2447" w:rsidR="00BC4A44" w:rsidRDefault="00BC4A44"/>
                  </w:txbxContent>
                </v:textbox>
                <w10:wrap type="square" anchorx="margin"/>
              </v:shape>
            </w:pict>
          </mc:Fallback>
        </mc:AlternateContent>
      </w:r>
      <w:r w:rsidR="00BA26E6">
        <w:rPr>
          <w:noProof/>
        </w:rPr>
        <w:drawing>
          <wp:anchor distT="0" distB="0" distL="114300" distR="114300" simplePos="0" relativeHeight="251658249" behindDoc="0" locked="0" layoutInCell="1" allowOverlap="1" wp14:anchorId="7C3D7761" wp14:editId="5F365DA8">
            <wp:simplePos x="0" y="0"/>
            <wp:positionH relativeFrom="column">
              <wp:posOffset>201966</wp:posOffset>
            </wp:positionH>
            <wp:positionV relativeFrom="paragraph">
              <wp:posOffset>-4098</wp:posOffset>
            </wp:positionV>
            <wp:extent cx="9249019" cy="5529533"/>
            <wp:effectExtent l="0" t="0" r="0" b="0"/>
            <wp:wrapNone/>
            <wp:docPr id="2349876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854"/>
                    <a:stretch>
                      <a:fillRect/>
                    </a:stretch>
                  </pic:blipFill>
                  <pic:spPr bwMode="auto">
                    <a:xfrm>
                      <a:off x="0" y="0"/>
                      <a:ext cx="9250026" cy="5530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6E6">
        <w:rPr>
          <w:noProof/>
        </w:rPr>
        <mc:AlternateContent>
          <mc:Choice Requires="wps">
            <w:drawing>
              <wp:anchor distT="0" distB="0" distL="114300" distR="114300" simplePos="0" relativeHeight="251658253" behindDoc="0" locked="0" layoutInCell="1" allowOverlap="1" wp14:anchorId="064DD75B" wp14:editId="1A215EE9">
                <wp:simplePos x="0" y="0"/>
                <wp:positionH relativeFrom="page">
                  <wp:align>center</wp:align>
                </wp:positionH>
                <wp:positionV relativeFrom="paragraph">
                  <wp:posOffset>5858762</wp:posOffset>
                </wp:positionV>
                <wp:extent cx="9249410" cy="512445"/>
                <wp:effectExtent l="0" t="0" r="8890" b="6350"/>
                <wp:wrapNone/>
                <wp:docPr id="1987566370" name="Text Box 1"/>
                <wp:cNvGraphicFramePr/>
                <a:graphic xmlns:a="http://schemas.openxmlformats.org/drawingml/2006/main">
                  <a:graphicData uri="http://schemas.microsoft.com/office/word/2010/wordprocessingShape">
                    <wps:wsp>
                      <wps:cNvSpPr txBox="1"/>
                      <wps:spPr>
                        <a:xfrm>
                          <a:off x="0" y="0"/>
                          <a:ext cx="9249410" cy="512445"/>
                        </a:xfrm>
                        <a:prstGeom prst="rect">
                          <a:avLst/>
                        </a:prstGeom>
                        <a:solidFill>
                          <a:prstClr val="white"/>
                        </a:solidFill>
                        <a:ln>
                          <a:noFill/>
                        </a:ln>
                      </wps:spPr>
                      <wps:txbx>
                        <w:txbxContent>
                          <w:p w14:paraId="3ABE8D66" w14:textId="5AAD6BE0" w:rsidR="006C559C" w:rsidRPr="00500FDA" w:rsidRDefault="006C559C" w:rsidP="006C559C">
                            <w:pPr>
                              <w:pStyle w:val="Titulek"/>
                              <w:rPr>
                                <w:rFonts w:eastAsia="Times New Roman" w:cs="Times New Roman"/>
                                <w:noProof/>
                                <w:kern w:val="0"/>
                              </w:rPr>
                            </w:pPr>
                            <w:bookmarkStart w:id="38" w:name="_Toc219573684"/>
                            <w:r>
                              <w:t xml:space="preserve">Obrázek </w:t>
                            </w:r>
                            <w:fldSimple w:instr=" SEQ Obrázek \* ARABIC ">
                              <w:r w:rsidR="00FD50AE">
                                <w:rPr>
                                  <w:noProof/>
                                </w:rPr>
                                <w:t>14</w:t>
                              </w:r>
                            </w:fldSimple>
                            <w:r>
                              <w:t xml:space="preserve"> - Schéma zapojení matice skenující přítomnost figurek</w:t>
                            </w:r>
                            <w:bookmarkEnd w:id="38"/>
                            <w:r w:rsidR="0098019F">
                              <w:tab/>
                            </w:r>
                            <w:r w:rsidR="0098019F">
                              <w:tab/>
                            </w:r>
                            <w:r w:rsidR="0098019F">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D75B" id="_x0000_s1031" type="#_x0000_t202" style="position:absolute;margin-left:0;margin-top:461.3pt;width:728.3pt;height:40.35pt;z-index:25165825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" stroked="f">
                <v:textbox style="mso-fit-shape-to-text:t" inset="0,0,0,0">
                  <w:txbxContent>
                    <w:p w14:paraId="3ABE8D66" w14:textId="5AAD6BE0" w:rsidR="006C559C" w:rsidRPr="00500FDA" w:rsidRDefault="006C559C" w:rsidP="006C559C">
                      <w:pPr>
                        <w:pStyle w:val="Titulek"/>
                        <w:rPr>
                          <w:rFonts w:eastAsia="Times New Roman" w:cs="Times New Roman"/>
                          <w:noProof/>
                          <w:kern w:val="0"/>
                        </w:rPr>
                      </w:pPr>
                      <w:bookmarkStart w:id="39" w:name="_Toc219573684"/>
                      <w:r>
                        <w:t xml:space="preserve">Obrázek </w:t>
                      </w:r>
                      <w:fldSimple w:instr=" SEQ Obrázek \* ARABIC ">
                        <w:r w:rsidR="00FD50AE">
                          <w:rPr>
                            <w:noProof/>
                          </w:rPr>
                          <w:t>14</w:t>
                        </w:r>
                      </w:fldSimple>
                      <w:r>
                        <w:t xml:space="preserve"> - Schéma zapojení matice skenující přítomnost figurek</w:t>
                      </w:r>
                      <w:bookmarkEnd w:id="39"/>
                      <w:r w:rsidR="0098019F">
                        <w:tab/>
                      </w:r>
                      <w:r w:rsidR="0098019F">
                        <w:tab/>
                      </w:r>
                      <w:r w:rsidR="0098019F">
                        <w:tab/>
                      </w:r>
                    </w:p>
                  </w:txbxContent>
                </v:textbox>
                <w10:wrap anchorx="page"/>
              </v:shape>
            </w:pict>
          </mc:Fallback>
        </mc:AlternateContent>
      </w:r>
      <w:r w:rsidR="00A96D13">
        <w:br w:type="page"/>
      </w:r>
    </w:p>
    <w:p w14:paraId="69B79783" w14:textId="64ACCCD9" w:rsidR="0058509F" w:rsidRPr="00A96D13" w:rsidRDefault="00D45CDC" w:rsidP="00A96D13">
      <w:pPr>
        <w:widowControl w:val="0"/>
        <w:suppressAutoHyphens/>
        <w:autoSpaceDN w:val="0"/>
        <w:jc w:val="left"/>
        <w:textAlignment w:val="baseline"/>
        <w:rPr>
          <w:rFonts w:eastAsia="Arial Unicode MS" w:cs="Tahoma"/>
          <w:kern w:val="3"/>
        </w:rPr>
        <w:sectPr w:rsidR="0058509F" w:rsidRPr="00A96D13" w:rsidSect="00661595">
          <w:pgSz w:w="16837" w:h="11905" w:orient="landscape"/>
          <w:pgMar w:top="1134" w:right="681" w:bottom="779" w:left="891" w:header="708" w:footer="708" w:gutter="0"/>
          <w:cols w:space="708"/>
          <w:docGrid w:linePitch="326"/>
        </w:sectPr>
      </w:pPr>
      <w:r>
        <w:rPr>
          <w:noProof/>
        </w:rPr>
        <w:lastRenderedPageBreak/>
        <mc:AlternateContent>
          <mc:Choice Requires="wps">
            <w:drawing>
              <wp:anchor distT="0" distB="0" distL="114300" distR="114300" simplePos="0" relativeHeight="251658254" behindDoc="0" locked="0" layoutInCell="1" allowOverlap="1" wp14:anchorId="18C7C3F0" wp14:editId="41178373">
                <wp:simplePos x="0" y="0"/>
                <wp:positionH relativeFrom="column">
                  <wp:posOffset>219219</wp:posOffset>
                </wp:positionH>
                <wp:positionV relativeFrom="paragraph">
                  <wp:posOffset>5568567</wp:posOffset>
                </wp:positionV>
                <wp:extent cx="6142007" cy="635"/>
                <wp:effectExtent l="0" t="0" r="0" b="6350"/>
                <wp:wrapNone/>
                <wp:docPr id="112953056" name="Text Box 1"/>
                <wp:cNvGraphicFramePr/>
                <a:graphic xmlns:a="http://schemas.openxmlformats.org/drawingml/2006/main">
                  <a:graphicData uri="http://schemas.microsoft.com/office/word/2010/wordprocessingShape">
                    <wps:wsp>
                      <wps:cNvSpPr txBox="1"/>
                      <wps:spPr>
                        <a:xfrm>
                          <a:off x="0" y="0"/>
                          <a:ext cx="6142007" cy="635"/>
                        </a:xfrm>
                        <a:prstGeom prst="rect">
                          <a:avLst/>
                        </a:prstGeom>
                        <a:solidFill>
                          <a:prstClr val="white"/>
                        </a:solidFill>
                        <a:ln>
                          <a:noFill/>
                        </a:ln>
                      </wps:spPr>
                      <wps:txbx>
                        <w:txbxContent>
                          <w:p w14:paraId="6933C7CA" w14:textId="7F81F15D" w:rsidR="006C559C" w:rsidRPr="00574A52" w:rsidRDefault="006C559C" w:rsidP="006C559C">
                            <w:pPr>
                              <w:pStyle w:val="Titulek"/>
                              <w:rPr>
                                <w:rFonts w:eastAsia="Times New Roman" w:cs="Times New Roman"/>
                                <w:noProof/>
                                <w:color w:val="FF0000"/>
                                <w:kern w:val="0"/>
                              </w:rPr>
                            </w:pPr>
                            <w:bookmarkStart w:id="40" w:name="_Toc219573685"/>
                            <w:r>
                              <w:t xml:space="preserve">Obrázek </w:t>
                            </w:r>
                            <w:fldSimple w:instr=" SEQ Obrázek \* ARABIC ">
                              <w:r w:rsidR="00FD50AE">
                                <w:rPr>
                                  <w:noProof/>
                                </w:rPr>
                                <w:t>15</w:t>
                              </w:r>
                            </w:fldSimple>
                            <w:r>
                              <w:t xml:space="preserve"> - Schéma zapojení komponentů k MCU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7C3F0" id="_x0000_s1032" type="#_x0000_t202" style="position:absolute;margin-left:17.25pt;margin-top:438.45pt;width:483.6pt;height:.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YHGQIAAD8EAAAOAAAAZHJzL2Uyb0RvYy54bWysU02P0zAQvSPxHyzfadoFyip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" stroked="f">
                <v:textbox style="mso-fit-shape-to-text:t" inset="0,0,0,0">
                  <w:txbxContent>
                    <w:p w14:paraId="6933C7CA" w14:textId="7F81F15D" w:rsidR="006C559C" w:rsidRPr="00574A52" w:rsidRDefault="006C559C" w:rsidP="006C559C">
                      <w:pPr>
                        <w:pStyle w:val="Titulek"/>
                        <w:rPr>
                          <w:rFonts w:eastAsia="Times New Roman" w:cs="Times New Roman"/>
                          <w:noProof/>
                          <w:color w:val="FF0000"/>
                          <w:kern w:val="0"/>
                        </w:rPr>
                      </w:pPr>
                      <w:bookmarkStart w:id="41" w:name="_Toc219573685"/>
                      <w:r>
                        <w:t xml:space="preserve">Obrázek </w:t>
                      </w:r>
                      <w:fldSimple w:instr=" SEQ Obrázek \* ARABIC ">
                        <w:r w:rsidR="00FD50AE">
                          <w:rPr>
                            <w:noProof/>
                          </w:rPr>
                          <w:t>15</w:t>
                        </w:r>
                      </w:fldSimple>
                      <w:r>
                        <w:t xml:space="preserve"> - Schéma zapojení komponentů k MCU</w:t>
                      </w:r>
                      <w:bookmarkEnd w:id="41"/>
                    </w:p>
                  </w:txbxContent>
                </v:textbox>
              </v:shape>
            </w:pict>
          </mc:Fallback>
        </mc:AlternateContent>
      </w:r>
      <w:r>
        <w:rPr>
          <w:noProof/>
          <w:color w:val="FF0000"/>
        </w:rPr>
        <w:drawing>
          <wp:anchor distT="0" distB="0" distL="114300" distR="114300" simplePos="0" relativeHeight="251658250" behindDoc="0" locked="0" layoutInCell="1" allowOverlap="1" wp14:anchorId="5C4C2C1E" wp14:editId="718FBD9B">
            <wp:simplePos x="0" y="0"/>
            <wp:positionH relativeFrom="column">
              <wp:posOffset>223520</wp:posOffset>
            </wp:positionH>
            <wp:positionV relativeFrom="paragraph">
              <wp:posOffset>-314783</wp:posOffset>
            </wp:positionV>
            <wp:extent cx="9246907" cy="5837274"/>
            <wp:effectExtent l="0" t="0" r="0" b="5080"/>
            <wp:wrapNone/>
            <wp:docPr id="164305060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246907" cy="5837274"/>
                    </a:xfrm>
                    <a:prstGeom prst="rect">
                      <a:avLst/>
                    </a:prstGeom>
                    <a:noFill/>
                    <a:ln>
                      <a:noFill/>
                    </a:ln>
                  </pic:spPr>
                </pic:pic>
              </a:graphicData>
            </a:graphic>
            <wp14:sizeRelH relativeFrom="page">
              <wp14:pctWidth>0</wp14:pctWidth>
            </wp14:sizeRelH>
            <wp14:sizeRelV relativeFrom="page">
              <wp14:pctHeight>0</wp14:pctHeight>
            </wp14:sizeRelV>
          </wp:anchor>
        </w:drawing>
      </w:r>
      <w:r w:rsidR="00A96D13">
        <w:br w:type="page"/>
      </w:r>
    </w:p>
    <w:p w14:paraId="3FE9A36E" w14:textId="77777777" w:rsidR="00996F54" w:rsidRDefault="00996F54" w:rsidP="00643D87">
      <w:pPr>
        <w:pStyle w:val="Standard"/>
        <w:jc w:val="both"/>
        <w:rPr>
          <w:color w:val="FF0000"/>
        </w:rPr>
      </w:pPr>
    </w:p>
    <w:p w14:paraId="0CBD4E65" w14:textId="068C0089" w:rsidR="00242985" w:rsidRDefault="00242985" w:rsidP="00661595">
      <w:pPr>
        <w:pStyle w:val="Nadpis2"/>
        <w:numPr>
          <w:ilvl w:val="1"/>
          <w:numId w:val="29"/>
        </w:numPr>
      </w:pPr>
      <w:r>
        <w:t xml:space="preserve"> </w:t>
      </w:r>
      <w:bookmarkStart w:id="42" w:name="_Toc219572397"/>
      <w:r w:rsidR="00FA477A">
        <w:t xml:space="preserve">Postup </w:t>
      </w:r>
      <w:r w:rsidR="008D4D24">
        <w:t>a realizace elektrického rozvodu</w:t>
      </w:r>
      <w:bookmarkEnd w:id="42"/>
      <w:r w:rsidR="008D4D24">
        <w:t xml:space="preserve"> </w:t>
      </w:r>
    </w:p>
    <w:p w14:paraId="55752340" w14:textId="77777777" w:rsidR="00242985" w:rsidRPr="00286EDE" w:rsidRDefault="00242985" w:rsidP="00242985"/>
    <w:p w14:paraId="2E774839" w14:textId="77777777" w:rsidR="008D4D24" w:rsidRPr="008D4D24" w:rsidRDefault="008D4D24" w:rsidP="008D4D24">
      <w:pPr>
        <w:rPr>
          <w:rFonts w:eastAsia="Arial Unicode MS"/>
        </w:rPr>
      </w:pPr>
      <w:r w:rsidRPr="008D4D24">
        <w:rPr>
          <w:rFonts w:eastAsia="Arial Unicode MS"/>
        </w:rPr>
        <w:t>Vzhledem k velkým rozměrům herní plochy (8x8 polí) a snaze o zachování co nejnižších nákladů nebylo pro projekt navrženo klasické pevné PCB. Výroba takto rozměrného plošného spoje by byla technicky náročná a ekonomicky neefektivní.</w:t>
      </w:r>
    </w:p>
    <w:p w14:paraId="311A868E" w14:textId="77777777" w:rsidR="008D4D24" w:rsidRPr="008D4D24" w:rsidRDefault="008D4D24" w:rsidP="008D4D24">
      <w:pPr>
        <w:rPr>
          <w:rFonts w:eastAsia="Arial Unicode MS"/>
        </w:rPr>
      </w:pPr>
      <w:r w:rsidRPr="008D4D24">
        <w:rPr>
          <w:rFonts w:eastAsia="Arial Unicode MS"/>
        </w:rPr>
        <w:t>Realizace proto probíhala formou přímého pájení a propojování jednotlivých komponent vodiči:</w:t>
      </w:r>
    </w:p>
    <w:p w14:paraId="76BBEDD6" w14:textId="77777777" w:rsidR="008D4D24" w:rsidRPr="008D4D24" w:rsidRDefault="008D4D24" w:rsidP="008D4D24">
      <w:pPr>
        <w:rPr>
          <w:rFonts w:eastAsia="Arial Unicode MS"/>
        </w:rPr>
      </w:pPr>
    </w:p>
    <w:p w14:paraId="61A8B2E0" w14:textId="4E1988D8" w:rsidR="008D4D24" w:rsidRPr="008D4D24" w:rsidRDefault="008D4D24" w:rsidP="008D4D24">
      <w:pPr>
        <w:rPr>
          <w:rFonts w:eastAsia="Arial Unicode MS"/>
        </w:rPr>
      </w:pPr>
      <w:r w:rsidRPr="008D4D24">
        <w:rPr>
          <w:rFonts w:eastAsia="Arial Unicode MS"/>
        </w:rPr>
        <w:t>Příprava a fixace: Jednotlivé jazýčkové spínače a RGB LED čipy byly nejprve přesně umístěny a zafixovány do připravených pozic v šasi navrženém ve Fusionu 360.</w:t>
      </w:r>
    </w:p>
    <w:p w14:paraId="651A7022" w14:textId="77777777" w:rsidR="008D4D24" w:rsidRPr="008D4D24" w:rsidRDefault="008D4D24" w:rsidP="008D4D24">
      <w:pPr>
        <w:rPr>
          <w:rFonts w:eastAsia="Arial Unicode MS"/>
        </w:rPr>
      </w:pPr>
    </w:p>
    <w:p w14:paraId="1FE32B8C" w14:textId="77777777" w:rsidR="008D4D24" w:rsidRPr="008D4D24" w:rsidRDefault="008D4D24" w:rsidP="008D4D24">
      <w:pPr>
        <w:rPr>
          <w:rFonts w:eastAsia="Arial Unicode MS"/>
        </w:rPr>
      </w:pPr>
      <w:r w:rsidRPr="008D4D24">
        <w:rPr>
          <w:rFonts w:eastAsia="Arial Unicode MS"/>
        </w:rPr>
        <w:t>Pájení matice a LED řetězce: Spínače byly následně v sérii se Schottkyho diodami propojeny do matice 8x8 pomocí tenkých vodičů. Současně byly propojeny napájecí a datové kontakty všech 64 LED čipů do sériového „hada“ (daisy-chain).</w:t>
      </w:r>
    </w:p>
    <w:p w14:paraId="1216768B" w14:textId="77777777" w:rsidR="008D4D24" w:rsidRPr="008D4D24" w:rsidRDefault="008D4D24" w:rsidP="008D4D24">
      <w:pPr>
        <w:rPr>
          <w:rFonts w:eastAsia="Arial Unicode MS"/>
        </w:rPr>
      </w:pPr>
    </w:p>
    <w:p w14:paraId="690A4A1C" w14:textId="77777777" w:rsidR="008D4D24" w:rsidRPr="008D4D24" w:rsidRDefault="008D4D24" w:rsidP="008D4D24">
      <w:pPr>
        <w:rPr>
          <w:rFonts w:eastAsia="Arial Unicode MS"/>
        </w:rPr>
      </w:pPr>
      <w:r w:rsidRPr="008D4D24">
        <w:rPr>
          <w:rFonts w:eastAsia="Arial Unicode MS"/>
        </w:rPr>
        <w:t>Propojení s řídicí jednotkou: Všechny větve matice, ovládací tlačítka a datový vodič LED byly svedeny k mikrokontroleru ESP32-C6.</w:t>
      </w:r>
    </w:p>
    <w:p w14:paraId="449502D5" w14:textId="77777777" w:rsidR="008D4D24" w:rsidRPr="008D4D24" w:rsidRDefault="008D4D24" w:rsidP="008D4D24">
      <w:pPr>
        <w:rPr>
          <w:rFonts w:eastAsia="Arial Unicode MS"/>
        </w:rPr>
      </w:pPr>
    </w:p>
    <w:p w14:paraId="4ACA137A" w14:textId="77777777" w:rsidR="008D4D24" w:rsidRPr="008D4D24" w:rsidRDefault="008D4D24" w:rsidP="008D4D24">
      <w:pPr>
        <w:rPr>
          <w:rFonts w:eastAsia="Arial Unicode MS"/>
        </w:rPr>
      </w:pPr>
      <w:r w:rsidRPr="008D4D24">
        <w:rPr>
          <w:rFonts w:eastAsia="Arial Unicode MS"/>
        </w:rPr>
        <w:t>Oživení: Po dokončení pájení proběhla kontrola spojitosti cest multimetrem, aby se předešlo zkratům, a následně byl nahrán testovací software pro ověření funkčnosti všech 64 polí a všech 9 ovládacích tlačítek.</w:t>
      </w:r>
    </w:p>
    <w:p w14:paraId="09F313AA" w14:textId="77777777" w:rsidR="00166EA8" w:rsidRDefault="00166EA8" w:rsidP="00643D87">
      <w:pPr>
        <w:pStyle w:val="Standard"/>
        <w:jc w:val="both"/>
        <w:rPr>
          <w:color w:val="FF0000"/>
        </w:rPr>
      </w:pPr>
    </w:p>
    <w:p w14:paraId="14329718" w14:textId="77777777" w:rsidR="00166EA8" w:rsidRDefault="00166EA8" w:rsidP="00643D87">
      <w:pPr>
        <w:pStyle w:val="Standard"/>
        <w:jc w:val="both"/>
        <w:rPr>
          <w:color w:val="FF0000"/>
        </w:rPr>
      </w:pPr>
    </w:p>
    <w:p w14:paraId="3975BB18" w14:textId="77777777" w:rsidR="00166EA8" w:rsidRDefault="00166EA8" w:rsidP="00643D87">
      <w:pPr>
        <w:pStyle w:val="Standard"/>
        <w:jc w:val="both"/>
        <w:rPr>
          <w:color w:val="FF0000"/>
        </w:rPr>
      </w:pPr>
    </w:p>
    <w:p w14:paraId="6FB16F2B" w14:textId="77777777" w:rsidR="00166EA8" w:rsidRDefault="00166EA8" w:rsidP="00643D87">
      <w:pPr>
        <w:pStyle w:val="Standard"/>
        <w:jc w:val="both"/>
        <w:rPr>
          <w:color w:val="FF0000"/>
        </w:rPr>
      </w:pPr>
    </w:p>
    <w:p w14:paraId="553D304C" w14:textId="77777777" w:rsidR="00166EA8" w:rsidRDefault="00166EA8" w:rsidP="00643D87">
      <w:pPr>
        <w:pStyle w:val="Standard"/>
        <w:jc w:val="both"/>
        <w:rPr>
          <w:color w:val="FF0000"/>
        </w:rPr>
      </w:pPr>
    </w:p>
    <w:p w14:paraId="75C282F4" w14:textId="77777777" w:rsidR="00166EA8" w:rsidRDefault="00166EA8" w:rsidP="00643D87">
      <w:pPr>
        <w:pStyle w:val="Standard"/>
        <w:jc w:val="both"/>
        <w:rPr>
          <w:color w:val="FF0000"/>
        </w:rPr>
      </w:pPr>
    </w:p>
    <w:p w14:paraId="446BB76D" w14:textId="2772AF79" w:rsidR="00166EA8" w:rsidRDefault="00166EA8" w:rsidP="00643D87">
      <w:pPr>
        <w:pStyle w:val="Standard"/>
        <w:jc w:val="both"/>
        <w:rPr>
          <w:color w:val="FF0000"/>
        </w:rPr>
        <w:sectPr w:rsidR="00166EA8" w:rsidSect="0058509F">
          <w:pgSz w:w="11905" w:h="16837"/>
          <w:pgMar w:top="891" w:right="1134" w:bottom="681" w:left="779" w:header="708" w:footer="708" w:gutter="0"/>
          <w:cols w:space="708"/>
          <w:docGrid w:linePitch="326"/>
        </w:sectPr>
      </w:pPr>
    </w:p>
    <w:p w14:paraId="7368B6DF" w14:textId="7049FA21" w:rsidR="00744430" w:rsidRDefault="00744430" w:rsidP="0023420F">
      <w:pPr>
        <w:pStyle w:val="Nadpis1"/>
        <w:numPr>
          <w:ilvl w:val="0"/>
          <w:numId w:val="29"/>
        </w:numPr>
      </w:pPr>
      <w:bookmarkStart w:id="43" w:name="_Toc219572398"/>
      <w:r>
        <w:lastRenderedPageBreak/>
        <w:t xml:space="preserve">FW – </w:t>
      </w:r>
      <w:r w:rsidR="00806AA3">
        <w:t>Vývoj programu pro</w:t>
      </w:r>
      <w:r w:rsidR="002030D9">
        <w:t xml:space="preserve"> zařízení</w:t>
      </w:r>
      <w:bookmarkEnd w:id="43"/>
    </w:p>
    <w:p w14:paraId="205918E0" w14:textId="77777777" w:rsidR="008C55A6" w:rsidRDefault="008C55A6" w:rsidP="008C55A6">
      <w:pPr>
        <w:pStyle w:val="Standard"/>
      </w:pPr>
      <w:r>
        <w:t>Firmware pro zařízení je implementován v jazyce C s využitím frameworku ESP-IDF a real-time operačního systému FreeRTOS. Jako řídicí jednotku jsme po počátečních experimentech s platformou AVR a zvažování čipu PIC32JH01 zvolili moderní ESP32-C6. Hlavním důvodem byla rozšiřitelnost, silná podpora komunity a integrované periferie. Programování a debugging probíhal přímo přes rozhraní USB Serial JTAG, což eliminovalo potřebu externího programátoru.</w:t>
      </w:r>
    </w:p>
    <w:p w14:paraId="151C1654" w14:textId="77777777" w:rsidR="008C55A6" w:rsidRDefault="008C55A6" w:rsidP="008C55A6">
      <w:pPr>
        <w:pStyle w:val="Standard"/>
      </w:pPr>
    </w:p>
    <w:p w14:paraId="71915CE5" w14:textId="77777777" w:rsidR="008C55A6" w:rsidRDefault="008C55A6" w:rsidP="008C55A6">
      <w:pPr>
        <w:pStyle w:val="Standard"/>
      </w:pPr>
      <w:r>
        <w:t>Hlavní úkoly a technické výzvy Cílem bylo vytvořit systém schopný v reálném čase detekovat pohyby na šachovnici (pomocí matice senzorů 8x8), řídit 73 adresovatelných LED WS2812B a současně obsluhovat Web Server. Při vývoji jsme museli řešit několik zásadních problémů:</w:t>
      </w:r>
    </w:p>
    <w:p w14:paraId="70A5A8DC" w14:textId="77777777" w:rsidR="008C55A6" w:rsidRDefault="008C55A6" w:rsidP="008C55A6">
      <w:pPr>
        <w:pStyle w:val="Standard"/>
      </w:pPr>
    </w:p>
    <w:p w14:paraId="1E4C00E0" w14:textId="77777777" w:rsidR="008C55A6" w:rsidRDefault="008C55A6" w:rsidP="008C55A6">
      <w:pPr>
        <w:pStyle w:val="Standard"/>
      </w:pPr>
      <w:r>
        <w:t>Snímání matice: První návrhy na starších platformách selhávaly na problému s "duchy" (ghosting) při stisku více tlačítek. Finální řešení na ESP32-C6 využívá diodovou matici navrženou kolegou, což umožnilo spolehlivou detekci.</w:t>
      </w:r>
    </w:p>
    <w:p w14:paraId="64CA5C14" w14:textId="77777777" w:rsidR="008C55A6" w:rsidRDefault="008C55A6" w:rsidP="008C55A6">
      <w:pPr>
        <w:pStyle w:val="Standard"/>
      </w:pPr>
    </w:p>
    <w:p w14:paraId="423B48C7" w14:textId="77777777" w:rsidR="008C55A6" w:rsidRDefault="008C55A6" w:rsidP="008C55A6">
      <w:pPr>
        <w:pStyle w:val="Standard"/>
      </w:pPr>
      <w:r>
        <w:t>Memory Management (RAM): Vzhledem k omezené velikosti SRAM (256 KB) a riziku fragmentace heapu jsme implementovali Shared Buffer Pool. Místo dynamické alokace paměti (malloc) využíváme staticky předalokované buffery, což zajistilo stabilitu systému.</w:t>
      </w:r>
    </w:p>
    <w:p w14:paraId="7763C824" w14:textId="77777777" w:rsidR="008C55A6" w:rsidRDefault="008C55A6" w:rsidP="008C55A6">
      <w:pPr>
        <w:pStyle w:val="Standard"/>
      </w:pPr>
    </w:p>
    <w:p w14:paraId="4A0202B7" w14:textId="77777777" w:rsidR="008C55A6" w:rsidRDefault="008C55A6" w:rsidP="008C55A6">
      <w:pPr>
        <w:pStyle w:val="Standard"/>
      </w:pPr>
      <w:r>
        <w:t>Thread-safety: Kritickým problémem bylo "přetahování" se o ovládání LED stripu mezi více tasky, což způsobovalo vizuální artefakty (glitche). Řešením bylo zavedení mutexů (led_mutex, game_mutex), které garantují, že ke sdíleným prostředkům přistupuje v daný okamžik vždy jen jeden task.</w:t>
      </w:r>
    </w:p>
    <w:p w14:paraId="4A2F0710" w14:textId="77777777" w:rsidR="008C55A6" w:rsidRDefault="008C55A6" w:rsidP="008C55A6">
      <w:pPr>
        <w:pStyle w:val="Standard"/>
      </w:pPr>
    </w:p>
    <w:p w14:paraId="092ECFD3" w14:textId="77777777" w:rsidR="008C55A6" w:rsidRDefault="008C55A6" w:rsidP="008C55A6">
      <w:pPr>
        <w:pStyle w:val="Standard"/>
      </w:pPr>
      <w:r>
        <w:t>Debugging: Ladění multi-threadové aplikace bylo komplikované. Tradiční debugging často selhával, proto jsme přešli na detailní logování pomocí ESP_LOG, které nám umožnilo identifikovat příčiny pádů (např. Stack Overflow nebo race conditions).</w:t>
      </w:r>
    </w:p>
    <w:p w14:paraId="63E7916A" w14:textId="77777777" w:rsidR="008C55A6" w:rsidRDefault="008C55A6" w:rsidP="008C55A6">
      <w:pPr>
        <w:pStyle w:val="Standard"/>
      </w:pPr>
    </w:p>
    <w:p w14:paraId="3A2C1173" w14:textId="0933E8FA" w:rsidR="00744430" w:rsidRDefault="008C55A6" w:rsidP="008C55A6">
      <w:pPr>
        <w:pStyle w:val="Standard"/>
        <w:jc w:val="both"/>
      </w:pPr>
      <w:r>
        <w:t xml:space="preserve">Softwarová architektura Finální aplikace běží v 8 nezávislých </w:t>
      </w:r>
      <w:r w:rsidR="00F44BE4">
        <w:t>úlohách</w:t>
      </w:r>
      <w:r>
        <w:t xml:space="preserve"> s celkovou alokací zásobníku (stack size) cca 73 KB. Díky scheduleru FreeRTOS má každá funkce (LED, Game logic, Web, Matrix scan) svou prioritu a nedochází k blokování kritických procesů. Firmware zabírá přibližně 1,5 MB z dostupné 2 MB Flash paměti. Pro zajištění stability je systém hlídán Watchdog Timerem (WDT) s timeoutem 10 sekund, který v případě zaseknutí provede systémový reset.</w:t>
      </w:r>
    </w:p>
    <w:p w14:paraId="47A62B63" w14:textId="77777777" w:rsidR="00744430" w:rsidRDefault="00744430" w:rsidP="00744430">
      <w:pPr>
        <w:pStyle w:val="Standard"/>
        <w:jc w:val="both"/>
      </w:pPr>
    </w:p>
    <w:p w14:paraId="4CDB6129" w14:textId="77777777" w:rsidR="00744430" w:rsidRDefault="00744430" w:rsidP="00744430">
      <w:pPr>
        <w:pStyle w:val="Standard"/>
        <w:jc w:val="both"/>
      </w:pPr>
    </w:p>
    <w:p w14:paraId="172B46D3" w14:textId="4A9D0D64" w:rsidR="00744430" w:rsidRDefault="00744430" w:rsidP="0023420F">
      <w:pPr>
        <w:pStyle w:val="Nadpis2"/>
        <w:numPr>
          <w:ilvl w:val="1"/>
          <w:numId w:val="29"/>
        </w:numPr>
      </w:pPr>
      <w:r>
        <w:t xml:space="preserve"> </w:t>
      </w:r>
      <w:bookmarkStart w:id="44" w:name="_Toc219572399"/>
      <w:r w:rsidR="000C4AEF">
        <w:t xml:space="preserve">Textový </w:t>
      </w:r>
      <w:r w:rsidR="000556A8">
        <w:t>popis programu</w:t>
      </w:r>
      <w:bookmarkEnd w:id="44"/>
    </w:p>
    <w:p w14:paraId="7248D9D3" w14:textId="77777777" w:rsidR="00744430" w:rsidRDefault="00744430" w:rsidP="00744430"/>
    <w:p w14:paraId="5B2A6997" w14:textId="77777777" w:rsidR="00393AEC" w:rsidRPr="00393AEC" w:rsidRDefault="00393AEC" w:rsidP="0018634F">
      <w:pPr>
        <w:pStyle w:val="Nadpis3"/>
      </w:pPr>
      <w:bookmarkStart w:id="45" w:name="_Toc219572400"/>
      <w:r w:rsidRPr="00393AEC">
        <w:t>3.1.1 Volba platformy a architektura systému</w:t>
      </w:r>
      <w:bookmarkEnd w:id="45"/>
    </w:p>
    <w:p w14:paraId="0521A35F" w14:textId="1265C17C" w:rsidR="00393AEC" w:rsidRPr="00393AEC" w:rsidRDefault="00393AEC" w:rsidP="0018634F">
      <w:r w:rsidRPr="00393AEC">
        <w:t>Jádrem celého zařízení je mikrokontrolér ESP32-C6 postavený na architektuře RISC-V</w:t>
      </w:r>
      <w:r w:rsidR="00FA44D7">
        <w:t>.</w:t>
      </w:r>
      <w:r w:rsidRPr="00393AEC">
        <w:t xml:space="preserve"> Tuto platformu jsme zvolili po úvodních pokusech s čipy AVR a zvažování platformy PIC32. Hlavním důvodem pro ESP32-C6 byla jeho vysoká rychlost, integrovaná podpora WiFi 6 dostatek periferií pro řízení LED pásku (RMT)</w:t>
      </w:r>
      <w:r w:rsidR="00F12B20">
        <w:t xml:space="preserve"> a jednoduché rozšiřování projektu</w:t>
      </w:r>
      <w:r w:rsidRPr="00393AEC">
        <w:t xml:space="preserve"> </w:t>
      </w:r>
      <w:r w:rsidR="00F12B20">
        <w:t>v budoucnu.</w:t>
      </w:r>
    </w:p>
    <w:p w14:paraId="76851AFF" w14:textId="77777777" w:rsidR="00393AEC" w:rsidRPr="00393AEC" w:rsidRDefault="00393AEC" w:rsidP="0018634F"/>
    <w:p w14:paraId="4DE9C403" w14:textId="48C0D504" w:rsidR="00393AEC" w:rsidRPr="00393AEC" w:rsidRDefault="00393AEC" w:rsidP="0018634F">
      <w:r w:rsidRPr="00393AEC">
        <w:t>Program není napsán jako jedna dlouhá smyčka (while(1)), jak je běžné u jednodušších projektů, ale využívá operační systém reálného času FreeRTOS</w:t>
      </w:r>
      <w:r w:rsidR="006D736E">
        <w:t xml:space="preserve"> [</w:t>
      </w:r>
      <w:r w:rsidR="006D736E">
        <w:fldChar w:fldCharType="begin"/>
      </w:r>
      <w:r w:rsidR="006D736E">
        <w:instrText xml:space="preserve"> REF ref4 \h </w:instrText>
      </w:r>
      <w:r w:rsidR="006D736E">
        <w:fldChar w:fldCharType="separate"/>
      </w:r>
      <w:r w:rsidR="006D736E">
        <w:rPr>
          <w:b/>
          <w:bCs/>
        </w:rPr>
        <w:t>4</w:t>
      </w:r>
      <w:r w:rsidR="006D736E">
        <w:fldChar w:fldCharType="end"/>
      </w:r>
      <w:r w:rsidR="006D736E">
        <w:t>]</w:t>
      </w:r>
      <w:r w:rsidRPr="00393AEC">
        <w:t xml:space="preserve">. Ten nám umožnil rozdělit složitý program na 8 nezávislých částí – </w:t>
      </w:r>
      <w:r w:rsidR="00F44BE4">
        <w:t>vlákno</w:t>
      </w:r>
      <w:r w:rsidR="00F12B20">
        <w:t xml:space="preserve"> (Threads)</w:t>
      </w:r>
      <w:r w:rsidRPr="00393AEC">
        <w:t>. Každý task řeší konkrétní problém (např. jeden ovládá LEDky, druhý počítá šachovou logiku, třetí řeší WiFi) a operační systém mezi nimi rychle přepíná. Díky tomu se nám nestává, že by se hra zasekla ve chvíli, kdy procesor počítá validitu tahu nebo čeká na síťovou komunikaci.</w:t>
      </w:r>
    </w:p>
    <w:p w14:paraId="67553314" w14:textId="46E54B34" w:rsidR="00393AEC" w:rsidRPr="00393AEC" w:rsidRDefault="00393AEC" w:rsidP="0018634F">
      <w:r w:rsidRPr="00393AEC">
        <w:t>Celý systém je navržen jako Event-Driven (řízený událostmi). Tasky neběží zbytečně naprázdno, ale čekají, až se něco stane – například až přijde zpráva ve frontě (Queue) nebo se uvolní sdílený prostředek chráněný Mutexem.</w:t>
      </w:r>
    </w:p>
    <w:p w14:paraId="4A957216" w14:textId="0A6AC1C0" w:rsidR="00393AEC" w:rsidRPr="00393AEC" w:rsidRDefault="00393AEC" w:rsidP="0018634F">
      <w:pPr>
        <w:pStyle w:val="Nadpis3"/>
      </w:pPr>
      <w:bookmarkStart w:id="46" w:name="_Toc219572401"/>
      <w:r w:rsidRPr="00393AEC">
        <w:lastRenderedPageBreak/>
        <w:t>3.1.2 Časování</w:t>
      </w:r>
      <w:r w:rsidR="00F12B20">
        <w:t xml:space="preserve"> pomocí </w:t>
      </w:r>
      <w:r w:rsidR="00F12B20" w:rsidRPr="00393AEC">
        <w:t>scheduleru</w:t>
      </w:r>
      <w:bookmarkEnd w:id="46"/>
    </w:p>
    <w:p w14:paraId="62469E71" w14:textId="13E8D181" w:rsidR="00393AEC" w:rsidRPr="00393AEC" w:rsidRDefault="00393AEC" w:rsidP="0018634F">
      <w:r w:rsidRPr="00393AEC">
        <w:t>Během vývoje jsme museli zásadně změnit přístup k časování. V prostředí multitaskingu nelze používat klasickou funkci delay(), protože tato funkce tzv. "blokuje" procesor</w:t>
      </w:r>
      <w:r w:rsidR="00F12B20">
        <w:t xml:space="preserve"> (je synchron</w:t>
      </w:r>
      <w:r w:rsidR="00F44BE4">
        <w:t>n</w:t>
      </w:r>
      <w:r w:rsidR="00F12B20">
        <w:t>í)</w:t>
      </w:r>
      <w:r w:rsidRPr="00393AEC">
        <w:t>. Kdybychom ji použili například při čekání na animaci LED, celý procesor by se zastavil a přestala by fungovat detekce figurek i webový server.</w:t>
      </w:r>
    </w:p>
    <w:p w14:paraId="4A3936D5" w14:textId="77777777" w:rsidR="00393AEC" w:rsidRPr="00393AEC" w:rsidRDefault="00393AEC" w:rsidP="0018634F"/>
    <w:p w14:paraId="0FF964CB" w14:textId="5652B90C" w:rsidR="00393AEC" w:rsidRPr="00393AEC" w:rsidRDefault="00393AEC" w:rsidP="0018634F">
      <w:pPr>
        <w:pStyle w:val="Nadpis4"/>
      </w:pPr>
      <w:r w:rsidRPr="00393AEC">
        <w:t>Místo toho využíváme systémové funkce FreeRTOS</w:t>
      </w:r>
      <w:r w:rsidR="00FE0050">
        <w:t xml:space="preserve"> </w:t>
      </w:r>
      <w:r w:rsidR="00FE0050" w:rsidRPr="00FE0050">
        <w:rPr>
          <w:bCs/>
        </w:rPr>
        <w:t>[</w:t>
      </w:r>
      <w:r w:rsidR="00FE0050" w:rsidRPr="00FE0050">
        <w:rPr>
          <w:b w:val="0"/>
          <w:bCs/>
        </w:rPr>
        <w:fldChar w:fldCharType="begin"/>
      </w:r>
      <w:r w:rsidR="00FE0050" w:rsidRPr="00FE0050">
        <w:rPr>
          <w:bCs/>
        </w:rPr>
        <w:instrText xml:space="preserve"> REF ref4 \h </w:instrText>
      </w:r>
      <w:r w:rsidR="00FE0050">
        <w:rPr>
          <w:bCs/>
        </w:rPr>
        <w:instrText xml:space="preserve"> \* MERGEFORMAT </w:instrText>
      </w:r>
      <w:r w:rsidR="00FE0050" w:rsidRPr="00FE0050">
        <w:rPr>
          <w:b w:val="0"/>
          <w:bCs/>
        </w:rPr>
      </w:r>
      <w:r w:rsidR="00FE0050" w:rsidRPr="00FE0050">
        <w:rPr>
          <w:b w:val="0"/>
          <w:bCs/>
        </w:rPr>
        <w:fldChar w:fldCharType="separate"/>
      </w:r>
      <w:r w:rsidR="00FE0050" w:rsidRPr="00FE0050">
        <w:rPr>
          <w:bCs/>
        </w:rPr>
        <w:t>4</w:t>
      </w:r>
      <w:r w:rsidR="00FE0050" w:rsidRPr="00FE0050">
        <w:rPr>
          <w:b w:val="0"/>
          <w:bCs/>
        </w:rPr>
        <w:fldChar w:fldCharType="end"/>
      </w:r>
      <w:r w:rsidR="00FE0050" w:rsidRPr="00FE0050">
        <w:rPr>
          <w:bCs/>
        </w:rPr>
        <w:t>]</w:t>
      </w:r>
      <w:r w:rsidRPr="00393AEC">
        <w:t>:</w:t>
      </w:r>
    </w:p>
    <w:p w14:paraId="6D9C8A4C" w14:textId="77777777" w:rsidR="00393AEC" w:rsidRPr="00393AEC" w:rsidRDefault="00393AEC" w:rsidP="0018634F"/>
    <w:p w14:paraId="29727B8C" w14:textId="77777777" w:rsidR="00393AEC" w:rsidRPr="00393AEC" w:rsidRDefault="00393AEC" w:rsidP="00D46482">
      <w:pPr>
        <w:pStyle w:val="Odstavecseseznamem"/>
        <w:numPr>
          <w:ilvl w:val="0"/>
          <w:numId w:val="38"/>
        </w:numPr>
      </w:pPr>
      <w:r w:rsidRPr="00D46482">
        <w:rPr>
          <w:b/>
          <w:bCs/>
        </w:rPr>
        <w:t>vTaskDelay():</w:t>
      </w:r>
      <w:r w:rsidRPr="00393AEC">
        <w:t xml:space="preserve"> Tato funkce neblokuje procesor, ale řekne plánovači (scheduleru), že daný task teď po určitou dobu nepotřebuje běžet. Plánovač tak může okamžitě přidělit výkon jinému tasku, který má práci.</w:t>
      </w:r>
    </w:p>
    <w:p w14:paraId="27FA7FF4" w14:textId="77777777" w:rsidR="00393AEC" w:rsidRPr="00393AEC" w:rsidRDefault="00393AEC" w:rsidP="0018634F"/>
    <w:p w14:paraId="12D154B8" w14:textId="500B822A" w:rsidR="007E2097" w:rsidRDefault="00393AEC" w:rsidP="00D46482">
      <w:pPr>
        <w:pStyle w:val="Odstavecseseznamem"/>
        <w:numPr>
          <w:ilvl w:val="0"/>
          <w:numId w:val="38"/>
        </w:numPr>
      </w:pPr>
      <w:r w:rsidRPr="00D46482">
        <w:rPr>
          <w:b/>
          <w:bCs/>
        </w:rPr>
        <w:t>vTaskDelayUntil()</w:t>
      </w:r>
      <w:r w:rsidRPr="00393AEC">
        <w:t>: Tuto funkci používáme u kritických úloh (např. LED Task nebo Matrix Task). Zajišťuje, že se task spustí v naprosto přesných intervalech (např. přesně každých 33 ms), bez ohledu na to, jak dlouho trval výpočet v předchozím kroku. To je nezbytné pro plynulé animace a stabilní snímání senzorů.</w:t>
      </w:r>
    </w:p>
    <w:p w14:paraId="2EB3322E" w14:textId="77777777" w:rsidR="00617429" w:rsidRDefault="00617429" w:rsidP="00393AEC">
      <w:pPr>
        <w:rPr>
          <w:color w:val="FF0000"/>
        </w:rPr>
      </w:pPr>
    </w:p>
    <w:p w14:paraId="26E65B48" w14:textId="77777777" w:rsidR="00617429" w:rsidRPr="0018634F" w:rsidRDefault="00617429" w:rsidP="0018634F">
      <w:pPr>
        <w:pStyle w:val="Nadpis3"/>
      </w:pPr>
      <w:bookmarkStart w:id="47" w:name="_Toc219572402"/>
      <w:r w:rsidRPr="0018634F">
        <w:t>3.1.3 Detailní popis hlavních úloh (Tasků)</w:t>
      </w:r>
      <w:bookmarkEnd w:id="47"/>
    </w:p>
    <w:p w14:paraId="6E489193" w14:textId="77777777" w:rsidR="00617429" w:rsidRDefault="00617429" w:rsidP="00617429">
      <w:r>
        <w:t>Celý systém je rozdělen do osmi nezávislých úloh (Tasků), které běží paralelně pod správou operačního systému FreeRTOS. Každá úloha má přidělenou prioritu (čím vyšší číslo, tím důležitější) a vyhrazenou velikost zásobníku (Stack). Kromě našich vlastních úloh běží na pozadí systému i další procesy spravované frameworkem ESP-IDF (tzv. Managed Components), například pro WiFi stack nebo USB komunikaci.</w:t>
      </w:r>
    </w:p>
    <w:p w14:paraId="7105ABFC" w14:textId="77777777" w:rsidR="00617429" w:rsidRDefault="00617429" w:rsidP="00617429"/>
    <w:p w14:paraId="01A3DEDB" w14:textId="77777777" w:rsidR="00617429" w:rsidRPr="0018634F" w:rsidRDefault="00617429" w:rsidP="0018634F">
      <w:pPr>
        <w:pStyle w:val="Nadpis4"/>
      </w:pPr>
      <w:r w:rsidRPr="0018634F">
        <w:t>Zde je popis klíčových úloh, které jsme implementovali:</w:t>
      </w:r>
    </w:p>
    <w:p w14:paraId="06A9383A" w14:textId="77777777" w:rsidR="00617429" w:rsidRDefault="00617429" w:rsidP="00617429"/>
    <w:p w14:paraId="0E8CD434" w14:textId="72BD9489" w:rsidR="00617429" w:rsidRPr="005029A4" w:rsidRDefault="00617429" w:rsidP="00617429">
      <w:pPr>
        <w:rPr>
          <w:b/>
          <w:bCs/>
        </w:rPr>
      </w:pPr>
      <w:r w:rsidRPr="0018634F">
        <w:rPr>
          <w:b/>
          <w:bCs/>
        </w:rPr>
        <w:t>1. LED Task (Priorita 7 – Kritická)</w:t>
      </w:r>
    </w:p>
    <w:p w14:paraId="4BB57A9C" w14:textId="4618F75B" w:rsidR="00617429" w:rsidRDefault="00617429" w:rsidP="00617429">
      <w:r>
        <w:t>Funkce: Řídí všech 73 adresovatelných LED WS2812B</w:t>
      </w:r>
      <w:r w:rsidR="00FE0050">
        <w:t xml:space="preserve"> </w:t>
      </w:r>
      <w:r w:rsidR="00FE0050" w:rsidRPr="00FE0050">
        <w:rPr>
          <w:b/>
          <w:bCs/>
        </w:rPr>
        <w:t>[</w:t>
      </w:r>
      <w:r w:rsidR="00FE0050">
        <w:fldChar w:fldCharType="begin"/>
      </w:r>
      <w:r w:rsidR="00FE0050">
        <w:instrText xml:space="preserve"> REF ref2 \h </w:instrText>
      </w:r>
      <w:r w:rsidR="00FE0050">
        <w:fldChar w:fldCharType="separate"/>
      </w:r>
      <w:r w:rsidR="00FE0050">
        <w:rPr>
          <w:b/>
          <w:bCs/>
        </w:rPr>
        <w:t xml:space="preserve">2] </w:t>
      </w:r>
      <w:r w:rsidR="00FE0050">
        <w:fldChar w:fldCharType="end"/>
      </w:r>
      <w:r>
        <w:t xml:space="preserve"> (64 na šachovnici + 9 u ovládacích tlačítek) připojených na pin GPIO7.</w:t>
      </w:r>
    </w:p>
    <w:p w14:paraId="0C2D9F36" w14:textId="77777777" w:rsidR="00617429" w:rsidRDefault="00617429" w:rsidP="00617429"/>
    <w:p w14:paraId="4D417F08" w14:textId="044662D3" w:rsidR="00617429" w:rsidRDefault="00617429" w:rsidP="00617429">
      <w:r>
        <w:t>Proč má nejvyšší prioritu: Protokol WS2812B</w:t>
      </w:r>
      <w:r w:rsidR="00FE0050">
        <w:t xml:space="preserve"> </w:t>
      </w:r>
      <w:r w:rsidR="00FE0050" w:rsidRPr="00FE0050">
        <w:rPr>
          <w:b/>
          <w:bCs/>
        </w:rPr>
        <w:t>[</w:t>
      </w:r>
      <w:r w:rsidR="00FE0050">
        <w:fldChar w:fldCharType="begin"/>
      </w:r>
      <w:r w:rsidR="00FE0050">
        <w:instrText xml:space="preserve"> REF ref2 \h </w:instrText>
      </w:r>
      <w:r w:rsidR="00FE0050">
        <w:fldChar w:fldCharType="separate"/>
      </w:r>
      <w:r w:rsidR="00FE0050">
        <w:rPr>
          <w:b/>
          <w:bCs/>
        </w:rPr>
        <w:t xml:space="preserve">2] </w:t>
      </w:r>
      <w:r w:rsidR="00FE0050">
        <w:fldChar w:fldCharType="end"/>
      </w:r>
      <w:r>
        <w:t xml:space="preserve"> vyžaduje extrémně přesné časování (v řádu stovek nanosekund). Jakékoli přerušení procesu odesílání dat by způsobilo chyby v barvách nebo blikání.</w:t>
      </w:r>
    </w:p>
    <w:p w14:paraId="64B33A62" w14:textId="77777777" w:rsidR="00617429" w:rsidRDefault="00617429" w:rsidP="00617429"/>
    <w:p w14:paraId="4AD3B1B2" w14:textId="30B81EE6" w:rsidR="00617429" w:rsidRDefault="00617429" w:rsidP="00617429">
      <w:r>
        <w:t xml:space="preserve">Princip fungování: Task běží v cyklu 33 ms (což odpovídá </w:t>
      </w:r>
      <w:r w:rsidR="00036C3C">
        <w:t xml:space="preserve">cca </w:t>
      </w:r>
      <w:r>
        <w:t>30 FPS pro plynulé animace). Využívá systém "Batch Update" – změny barev se nejprve ukládají do vyrovnávací paměti (led_pending_changes) a teprve na konci cyklu se hromadně odešlou do pásku pomocí funkce led_privileged_batch_commit. Přístup k LED bufferu je chráněn mutexem led_unified_mutex, aby nedocházelo ke kolizím s ostatními tasky.</w:t>
      </w:r>
    </w:p>
    <w:p w14:paraId="3654C950" w14:textId="77777777" w:rsidR="00617429" w:rsidRDefault="00617429" w:rsidP="00617429"/>
    <w:p w14:paraId="5B6B9907" w14:textId="3384551B" w:rsidR="00617429" w:rsidRPr="005029A4" w:rsidRDefault="00617429" w:rsidP="00617429">
      <w:pPr>
        <w:rPr>
          <w:b/>
          <w:bCs/>
        </w:rPr>
      </w:pPr>
      <w:r w:rsidRPr="0018634F">
        <w:rPr>
          <w:b/>
          <w:bCs/>
        </w:rPr>
        <w:t>2. Matrix Task (Priorita 6 – Vysoká)</w:t>
      </w:r>
    </w:p>
    <w:p w14:paraId="49DA899E" w14:textId="77777777" w:rsidR="00617429" w:rsidRDefault="00617429" w:rsidP="00617429">
      <w:r>
        <w:t>Funkce: Zajišťuje skenování stavu šachovnice (matice 8×8 Reed switchů) a detekuje zvednutí nebo položení figurky.</w:t>
      </w:r>
    </w:p>
    <w:p w14:paraId="5FDE57B3" w14:textId="77777777" w:rsidR="00617429" w:rsidRDefault="00617429" w:rsidP="00617429"/>
    <w:p w14:paraId="6FD75E0B" w14:textId="01E9881A" w:rsidR="00617429" w:rsidRDefault="00617429" w:rsidP="00617429">
      <w:r>
        <w:t>Princip fungování: Skenování probíhá každých 10 ms. Task postupně aktivuje jednotlivé řádky (nastavením na LOW</w:t>
      </w:r>
      <w:r w:rsidR="00036C3C">
        <w:t xml:space="preserve"> aktuálního řádku</w:t>
      </w:r>
      <w:r>
        <w:t>) a čte stavy sloupců. Aby se předešlo falešným detekcím způsobeným zákmitu mechanických kontaktů, je implementován softwarový debouncing – změna stavu je potvrzena až po třech stabilních měřeních.</w:t>
      </w:r>
    </w:p>
    <w:p w14:paraId="343FBB0A" w14:textId="77777777" w:rsidR="00617429" w:rsidRDefault="00617429" w:rsidP="00617429"/>
    <w:p w14:paraId="0BF74FD1" w14:textId="77777777" w:rsidR="00617429" w:rsidRDefault="00617429" w:rsidP="00617429">
      <w:r>
        <w:t>Komunikace: Pokud je detekován pohyb (přechod z 1 na 0 nebo opačně), task vygeneruje událost PICKUP nebo DROP a odešle ji do fronty game_command_queue.</w:t>
      </w:r>
    </w:p>
    <w:p w14:paraId="29BDCEF5" w14:textId="77777777" w:rsidR="00617429" w:rsidRDefault="00617429" w:rsidP="00617429"/>
    <w:p w14:paraId="312975E0" w14:textId="77777777" w:rsidR="0018634F" w:rsidRDefault="0018634F" w:rsidP="00617429"/>
    <w:p w14:paraId="10814858" w14:textId="77777777" w:rsidR="005029A4" w:rsidRDefault="005029A4" w:rsidP="00617429"/>
    <w:p w14:paraId="5B3E1421" w14:textId="77777777" w:rsidR="0018634F" w:rsidRDefault="0018634F" w:rsidP="00617429"/>
    <w:p w14:paraId="31A3E740" w14:textId="1B9162B4" w:rsidR="00DF219E" w:rsidRPr="004F693F" w:rsidRDefault="00617429" w:rsidP="00617429">
      <w:pPr>
        <w:rPr>
          <w:b/>
          <w:bCs/>
        </w:rPr>
      </w:pPr>
      <w:r w:rsidRPr="0018634F">
        <w:rPr>
          <w:b/>
          <w:bCs/>
        </w:rPr>
        <w:t>3. Button Task (Priorita 5)</w:t>
      </w:r>
    </w:p>
    <w:p w14:paraId="10919AA6" w14:textId="14777351" w:rsidR="00617429" w:rsidRDefault="00617429" w:rsidP="00617429">
      <w:r>
        <w:t xml:space="preserve">Funkce: Obsluhuje </w:t>
      </w:r>
      <w:r w:rsidR="00036C3C">
        <w:t>5</w:t>
      </w:r>
      <w:r>
        <w:t xml:space="preserve"> fyzických tlačítek (</w:t>
      </w:r>
      <w:r w:rsidR="00036C3C">
        <w:t>4 – jsou spojena pro bílého a černého</w:t>
      </w:r>
      <w:r>
        <w:t xml:space="preserve"> pro </w:t>
      </w:r>
      <w:r w:rsidR="00036C3C">
        <w:t xml:space="preserve">jejich </w:t>
      </w:r>
      <w:r>
        <w:t>promoci pěšce a 1 pro reset hry).</w:t>
      </w:r>
    </w:p>
    <w:p w14:paraId="3CE685EE" w14:textId="77777777" w:rsidR="00617429" w:rsidRDefault="00617429" w:rsidP="00617429"/>
    <w:p w14:paraId="72ACDB11" w14:textId="4575698C" w:rsidR="00617429" w:rsidRDefault="00617429" w:rsidP="00617429">
      <w:r>
        <w:t>Princip fungování: Běží v rychlém cyklu 5 ms pro okamžitou reakci na stisk. Dokáže rozlišit krátký stisk, dlouhý stisk (&gt; 2 sekundy) a dvojklik. Stejně jako Matrix Task využívá pokročilý debouncing pro filtraci zákmitů tlačítek</w:t>
      </w:r>
      <w:r w:rsidR="00036C3C">
        <w:t>.</w:t>
      </w:r>
    </w:p>
    <w:p w14:paraId="6C5D12AF" w14:textId="77777777" w:rsidR="00617429" w:rsidRDefault="00617429" w:rsidP="00617429"/>
    <w:p w14:paraId="50D59D99" w14:textId="18554DAB" w:rsidR="00560C0C" w:rsidRPr="005029A4" w:rsidRDefault="00560C0C" w:rsidP="00560C0C">
      <w:pPr>
        <w:rPr>
          <w:b/>
          <w:bCs/>
        </w:rPr>
      </w:pPr>
      <w:r w:rsidRPr="0018634F">
        <w:rPr>
          <w:b/>
          <w:bCs/>
        </w:rPr>
        <w:t>4. Game Task (Priorita 4 – Mozek systému, Stack 10 KB)</w:t>
      </w:r>
    </w:p>
    <w:p w14:paraId="2E0BE8C6" w14:textId="38ED2A3C" w:rsidR="00560C0C" w:rsidRDefault="00560C0C" w:rsidP="00560C0C">
      <w:r>
        <w:t>Tento task představuje centrální logiku celého systému. Zatímco ostatní tasky řeší "pouze" vstupy a výstupy (čtení senzorů, blikání LED), Game Task rozhoduje o tom, co se ve hře skutečně děje. Implementuje kompletní pravidla šachu (FIDE</w:t>
      </w:r>
      <w:r w:rsidR="007D492F">
        <w:t xml:space="preserve"> </w:t>
      </w:r>
      <w:r w:rsidR="007D492F">
        <w:fldChar w:fldCharType="begin"/>
      </w:r>
      <w:r w:rsidR="007D492F">
        <w:instrText xml:space="preserve"> REF ref7 \h </w:instrText>
      </w:r>
      <w:r w:rsidR="007D492F">
        <w:fldChar w:fldCharType="separate"/>
      </w:r>
      <w:r w:rsidR="007D492F">
        <w:rPr>
          <w:b/>
          <w:bCs/>
        </w:rPr>
        <w:t xml:space="preserve">[7] </w:t>
      </w:r>
      <w:r w:rsidR="007D492F">
        <w:fldChar w:fldCharType="end"/>
      </w:r>
      <w:r>
        <w:t>) a řídí průběh partie od prvního tahu až po mat.</w:t>
      </w:r>
    </w:p>
    <w:p w14:paraId="19EDC6E1" w14:textId="77777777" w:rsidR="00560C0C" w:rsidRDefault="00560C0C" w:rsidP="00560C0C"/>
    <w:p w14:paraId="16EEDC29" w14:textId="77777777" w:rsidR="00982662" w:rsidRDefault="00560C0C" w:rsidP="0067209C">
      <w:pPr>
        <w:pStyle w:val="Nadpis4"/>
      </w:pPr>
      <w:r>
        <w:t xml:space="preserve">Princip fungování (Smyčka): </w:t>
      </w:r>
    </w:p>
    <w:p w14:paraId="51F35C23" w14:textId="48D7B95C" w:rsidR="00560C0C" w:rsidRDefault="00560C0C" w:rsidP="00560C0C">
      <w:r>
        <w:t>Task běží v nekonečné smyčce s periodou 100 ms. V každém cyklu nejprve resetuje Watchdog Timer (WDT), aby potvrdil, že systém nezamrzl. Následně kontroluje frontu game_command_queue, kam mu chodí příkazy z ostatních částí systému – například zpráva z Matrix Tasku, že hráč zvedl figurku, nebo příkaz z Web Serveru pro novou hru.</w:t>
      </w:r>
    </w:p>
    <w:p w14:paraId="00227F9D" w14:textId="77777777" w:rsidR="00560C0C" w:rsidRDefault="00560C0C" w:rsidP="00560C0C"/>
    <w:p w14:paraId="3C5052CB" w14:textId="77777777" w:rsidR="00982662" w:rsidRDefault="00560C0C" w:rsidP="0067209C">
      <w:pPr>
        <w:pStyle w:val="Nadpis4"/>
      </w:pPr>
      <w:r>
        <w:t xml:space="preserve">Validace tahů (Chess Engine): </w:t>
      </w:r>
    </w:p>
    <w:p w14:paraId="468655CB" w14:textId="6480CD49" w:rsidR="00560C0C" w:rsidRDefault="00560C0C" w:rsidP="00560C0C">
      <w:r>
        <w:t>Jádrem tasku je validační systém. Šachovnice si pamatuje aktuální rozložení figur v poli board[8][8]. Když hráč zvedne figurku a někam ji položí, task si tento tah "nanečisto" vyzkouší v paměti (simulace).</w:t>
      </w:r>
    </w:p>
    <w:p w14:paraId="2A962996" w14:textId="77777777" w:rsidR="00560C0C" w:rsidRDefault="00560C0C" w:rsidP="00560C0C"/>
    <w:p w14:paraId="5DC62360" w14:textId="77777777" w:rsidR="00560C0C" w:rsidRDefault="00560C0C" w:rsidP="00982662">
      <w:pPr>
        <w:pStyle w:val="Odstavecseseznamem"/>
        <w:numPr>
          <w:ilvl w:val="0"/>
          <w:numId w:val="14"/>
        </w:numPr>
      </w:pPr>
      <w:r>
        <w:t>Ověří, zda tah odpovídá pohybu dané figury (např. střelec jen diagonálně).</w:t>
      </w:r>
    </w:p>
    <w:p w14:paraId="15480972" w14:textId="77777777" w:rsidR="00560C0C" w:rsidRDefault="00560C0C" w:rsidP="00560C0C"/>
    <w:p w14:paraId="079F1FA7" w14:textId="77777777" w:rsidR="00560C0C" w:rsidRDefault="00560C0C" w:rsidP="00982662">
      <w:pPr>
        <w:pStyle w:val="Odstavecseseznamem"/>
        <w:numPr>
          <w:ilvl w:val="0"/>
          <w:numId w:val="14"/>
        </w:numPr>
      </w:pPr>
      <w:r>
        <w:t>Zkontroluje, zda v cestě nestojí jiná figura (kromě jezdce).</w:t>
      </w:r>
    </w:p>
    <w:p w14:paraId="7E8DF6D9" w14:textId="77777777" w:rsidR="00560C0C" w:rsidRDefault="00560C0C" w:rsidP="00560C0C"/>
    <w:p w14:paraId="6FB4E11B" w14:textId="04EAA1C4" w:rsidR="00560C0C" w:rsidRDefault="00560C0C" w:rsidP="00560C0C">
      <w:pPr>
        <w:pStyle w:val="Odstavecseseznamem"/>
        <w:numPr>
          <w:ilvl w:val="0"/>
          <w:numId w:val="14"/>
        </w:numPr>
      </w:pPr>
      <w:r>
        <w:t>Nejdůležitější je kontrola šachu – pokud by tah vystavil vlastního krále šachu, je okamžitě zamítnut.</w:t>
      </w:r>
    </w:p>
    <w:p w14:paraId="04C3C00D" w14:textId="77777777" w:rsidR="00982662" w:rsidRDefault="00560C0C" w:rsidP="0067209C">
      <w:pPr>
        <w:pStyle w:val="Nadpis4"/>
      </w:pPr>
      <w:r>
        <w:t xml:space="preserve">Logika "Pick &amp; Drop" a Error Recovery: </w:t>
      </w:r>
    </w:p>
    <w:p w14:paraId="092CC44B" w14:textId="7B22E54D" w:rsidR="00560C0C" w:rsidRDefault="00560C0C" w:rsidP="00560C0C">
      <w:r>
        <w:t>Unikátní vlastností našeho firmwaru je systém ovládání. Hra reaguje na dvě události:</w:t>
      </w:r>
    </w:p>
    <w:p w14:paraId="157331EA" w14:textId="77777777" w:rsidR="00560C0C" w:rsidRDefault="00560C0C" w:rsidP="00560C0C"/>
    <w:p w14:paraId="7F4E881D" w14:textId="77777777" w:rsidR="00560C0C" w:rsidRDefault="00560C0C" w:rsidP="0067209C">
      <w:pPr>
        <w:pStyle w:val="Odstavecseseznamem"/>
        <w:numPr>
          <w:ilvl w:val="0"/>
          <w:numId w:val="17"/>
        </w:numPr>
      </w:pPr>
      <w:r>
        <w:t>PICKUP (Zvednutí): Task zjistí, kterou figurku hráč vzal. Pokud je to jeho figura, vypočítá všechny možné tahy a přes LED Task rozsvítí cílová pole zeleně.</w:t>
      </w:r>
    </w:p>
    <w:p w14:paraId="02C8C3E3" w14:textId="77777777" w:rsidR="00560C0C" w:rsidRDefault="00560C0C" w:rsidP="00560C0C"/>
    <w:p w14:paraId="5152A98C" w14:textId="17524320" w:rsidR="00560C0C" w:rsidRDefault="00560C0C" w:rsidP="00560C0C">
      <w:pPr>
        <w:pStyle w:val="Odstavecseseznamem"/>
        <w:numPr>
          <w:ilvl w:val="0"/>
          <w:numId w:val="17"/>
        </w:numPr>
      </w:pPr>
      <w:r>
        <w:t>DROP (Položení): Po položení figury se provede validace. Pokud je tah platný, hra pokračuje. Pokud hráč udělal chybu (neplatný tah), spustí se systém Smart Error Recovery. Cílové pole začne blikat červeně a původní pole (odkud byla figurka vzata) svítí modře. Hra se "zastaví" a čeká, dokud hráč figurku nevrátí zpět na správné místo.</w:t>
      </w:r>
    </w:p>
    <w:p w14:paraId="6B05E555" w14:textId="77777777" w:rsidR="00DF219E" w:rsidRDefault="00DF219E" w:rsidP="00DF219E"/>
    <w:p w14:paraId="6B3F50A0" w14:textId="77777777" w:rsidR="00560C0C" w:rsidRDefault="00560C0C" w:rsidP="0067209C">
      <w:pPr>
        <w:pStyle w:val="Nadpis4"/>
      </w:pPr>
      <w:r>
        <w:t>Speciální tahy a pravidla: Task zvládá i složitější šachová pravidla:</w:t>
      </w:r>
    </w:p>
    <w:p w14:paraId="7704F21F" w14:textId="77777777" w:rsidR="00560C0C" w:rsidRDefault="00560C0C" w:rsidP="00560C0C"/>
    <w:p w14:paraId="13C993F6" w14:textId="77777777" w:rsidR="00560C0C" w:rsidRDefault="00560C0C" w:rsidP="0067209C">
      <w:pPr>
        <w:pStyle w:val="Odstavecseseznamem"/>
        <w:numPr>
          <w:ilvl w:val="0"/>
          <w:numId w:val="18"/>
        </w:numPr>
      </w:pPr>
      <w:r>
        <w:t>Rošáda (Castling): Kontroluje, zda se král ani věž ještě nepohnuli a zda je cesta volná.</w:t>
      </w:r>
    </w:p>
    <w:p w14:paraId="373E1238" w14:textId="77777777" w:rsidR="00560C0C" w:rsidRDefault="00560C0C" w:rsidP="00560C0C"/>
    <w:p w14:paraId="634DBD9E" w14:textId="77777777" w:rsidR="00560C0C" w:rsidRDefault="00560C0C" w:rsidP="0067209C">
      <w:pPr>
        <w:pStyle w:val="Odstavecseseznamem"/>
        <w:numPr>
          <w:ilvl w:val="0"/>
          <w:numId w:val="18"/>
        </w:numPr>
      </w:pPr>
      <w:r>
        <w:t>En Passant (Braní mimochodem): Pamatuje si poslední tah pěšcem o dvě pole a umožňuje jeho vyhození v následujícím tahu.</w:t>
      </w:r>
    </w:p>
    <w:p w14:paraId="387036FB" w14:textId="77777777" w:rsidR="00560C0C" w:rsidRDefault="00560C0C" w:rsidP="00560C0C"/>
    <w:p w14:paraId="43FA1A31" w14:textId="77777777" w:rsidR="00560C0C" w:rsidRDefault="00560C0C" w:rsidP="0067209C">
      <w:pPr>
        <w:pStyle w:val="Odstavecseseznamem"/>
        <w:numPr>
          <w:ilvl w:val="0"/>
          <w:numId w:val="18"/>
        </w:numPr>
      </w:pPr>
      <w:r>
        <w:t>Promoce: Pokud pěšec dojde na konec desky, task hru pozastaví a čeká na stisk jednoho ze 4 tlačítek (Dáma, Věž, Střelec, Jezdec) pro výběr nové figury.</w:t>
      </w:r>
    </w:p>
    <w:p w14:paraId="6CCBAFED" w14:textId="77777777" w:rsidR="00560C0C" w:rsidRDefault="00560C0C" w:rsidP="00560C0C"/>
    <w:p w14:paraId="5D29070A" w14:textId="77777777" w:rsidR="00560C0C" w:rsidRDefault="00560C0C" w:rsidP="0067209C">
      <w:pPr>
        <w:pStyle w:val="Odstavecseseznamem"/>
        <w:numPr>
          <w:ilvl w:val="0"/>
          <w:numId w:val="18"/>
        </w:numPr>
      </w:pPr>
      <w:r>
        <w:t>Detekce konce hry: Po každém tahu kontroluje 5 podmínek: Mat, Pat, Nedostatek materiálu, Pravidlo 50 tahů a Třikrát opakovanou pozici.</w:t>
      </w:r>
    </w:p>
    <w:p w14:paraId="09FFF2B6" w14:textId="77777777" w:rsidR="00560C0C" w:rsidRDefault="00560C0C" w:rsidP="00560C0C"/>
    <w:p w14:paraId="3B505107" w14:textId="77777777" w:rsidR="00F7402D" w:rsidRDefault="00F7402D" w:rsidP="00560C0C"/>
    <w:p w14:paraId="15780139" w14:textId="77777777" w:rsidR="0067209C" w:rsidRDefault="00560C0C" w:rsidP="00560C0C">
      <w:r w:rsidRPr="0067209C">
        <w:rPr>
          <w:rStyle w:val="Nadpis4Char"/>
        </w:rPr>
        <w:t>Synchronizace dat:</w:t>
      </w:r>
      <w:r>
        <w:t xml:space="preserve"> </w:t>
      </w:r>
    </w:p>
    <w:p w14:paraId="3157FFC7" w14:textId="7545E53B" w:rsidR="00617429" w:rsidRDefault="00560C0C" w:rsidP="00560C0C">
      <w:r>
        <w:t>Protože stav hry (kde stojí jaká figurka) potřebuje číst i Web Server (aby ji ukázal v prohlížeči) a UART Task (pro výpis do konzole), chráníme tato data pomocí Mutexu (game_mutex). To zajišťuje, že se data nepomíchají, když k nim přistupuje více tasků najednou. Pro velké výpisy (např. historie tahů) používáme tzv. "Streaming Output", abychom nezahlcovali operační paměť RAM velkými textovými řetězci.</w:t>
      </w:r>
      <w:r w:rsidR="00617429">
        <w:t>paměť RAM.</w:t>
      </w:r>
    </w:p>
    <w:p w14:paraId="17FC4F49" w14:textId="77777777" w:rsidR="00617429" w:rsidRDefault="00617429" w:rsidP="00617429"/>
    <w:p w14:paraId="02459C5B" w14:textId="25F73913" w:rsidR="00617429" w:rsidRPr="005029A4" w:rsidRDefault="00617429" w:rsidP="00617429">
      <w:pPr>
        <w:rPr>
          <w:b/>
          <w:bCs/>
        </w:rPr>
      </w:pPr>
      <w:r w:rsidRPr="001F29E3">
        <w:rPr>
          <w:b/>
          <w:bCs/>
        </w:rPr>
        <w:t>5. UART Task (Priorita 3 – Komunikace)</w:t>
      </w:r>
    </w:p>
    <w:p w14:paraId="438BF7AB" w14:textId="77777777" w:rsidR="00617429" w:rsidRDefault="00617429" w:rsidP="00617429">
      <w:r>
        <w:t>Funkce: Zajišťuje komunikaci přes sériovou linku (USB Serial JTAG). Slouží jako příkazová řádka (CLI) pro ladění a ovládání.</w:t>
      </w:r>
    </w:p>
    <w:p w14:paraId="6BA94632" w14:textId="77777777" w:rsidR="00617429" w:rsidRDefault="00617429" w:rsidP="00617429"/>
    <w:p w14:paraId="57F6CC4C" w14:textId="77777777" w:rsidR="00617429" w:rsidRDefault="00617429" w:rsidP="00617429">
      <w:r>
        <w:t>Princip fungování: Task neustále čte vstupní buffer. Podporuje historii příkazů a barevný výstup (ANSI kódy). Parsuje textové příkazy (např. NEW_GAME, STATUS) a posílá je ke zpracování do Game Tasku. Výstup do konzole je chráněn mutexem uart_mutex, aby se texty z různých částí programu nemíchaly.</w:t>
      </w:r>
    </w:p>
    <w:p w14:paraId="32085B3F" w14:textId="77777777" w:rsidR="00617429" w:rsidRDefault="00617429" w:rsidP="00617429"/>
    <w:p w14:paraId="1AD39C8C" w14:textId="1A180151" w:rsidR="00617429" w:rsidRPr="005029A4" w:rsidRDefault="00617429" w:rsidP="00617429">
      <w:pPr>
        <w:rPr>
          <w:b/>
          <w:bCs/>
        </w:rPr>
      </w:pPr>
      <w:r w:rsidRPr="001F29E3">
        <w:rPr>
          <w:b/>
          <w:bCs/>
        </w:rPr>
        <w:t>6. Web Server Task (Priorita 3 – Konektivita)</w:t>
      </w:r>
    </w:p>
    <w:p w14:paraId="432957B6" w14:textId="77777777" w:rsidR="00617429" w:rsidRDefault="00617429" w:rsidP="00617429">
      <w:r>
        <w:t>Funkce: Provozuje WiFi Access Point ("ESP32-CzechMate") a HTTP server s webovým rozhraním.</w:t>
      </w:r>
    </w:p>
    <w:p w14:paraId="2416CB71" w14:textId="77777777" w:rsidR="00617429" w:rsidRDefault="00617429" w:rsidP="00617429"/>
    <w:p w14:paraId="363236FF" w14:textId="76D6C01F" w:rsidR="00617429" w:rsidRDefault="00617429" w:rsidP="00617429">
      <w:r>
        <w:t>Princip fungování: Webová stránka je uložena přímo v paměti mikrokontroléru. Task obsluhuje REST API endpointy (např. /api/status, /api/board), přes které frontend získává data o hře ve formátu JSON. Pro úsporu paměti při odesílání velké HTML stránky využívá metodu "Chunked Transfer Encoding" – posílá data po malých částech</w:t>
      </w:r>
      <w:r w:rsidR="004324C0">
        <w:t>.</w:t>
      </w:r>
    </w:p>
    <w:p w14:paraId="771A753C" w14:textId="77777777" w:rsidR="00617429" w:rsidRDefault="00617429" w:rsidP="00617429"/>
    <w:p w14:paraId="46358BA7" w14:textId="1642C1F8" w:rsidR="00617429" w:rsidRPr="005029A4" w:rsidRDefault="00617429" w:rsidP="00617429">
      <w:pPr>
        <w:rPr>
          <w:b/>
          <w:bCs/>
        </w:rPr>
      </w:pPr>
      <w:r w:rsidRPr="0098017E">
        <w:rPr>
          <w:b/>
          <w:bCs/>
        </w:rPr>
        <w:t>7. Animation Task (Priorita 3 – Neaktivní/Legacy, Stack 2 KB)</w:t>
      </w:r>
    </w:p>
    <w:p w14:paraId="0F3B5146" w14:textId="77777777" w:rsidR="00617429" w:rsidRDefault="00617429" w:rsidP="00617429">
      <w:r>
        <w:t>Funkce: Původně navržen pro složité světelné efekty.</w:t>
      </w:r>
    </w:p>
    <w:p w14:paraId="71A9A878" w14:textId="77777777" w:rsidR="00617429" w:rsidRDefault="00617429" w:rsidP="00617429"/>
    <w:p w14:paraId="14B0ECB9" w14:textId="77777777" w:rsidR="00617429" w:rsidRDefault="00617429" w:rsidP="00617429">
      <w:r>
        <w:t>Aktuální stav: Během vývoje jsme zjistili, že je efektivnější řídit animace přímo v rámci LED Tasku nebo pomocí centrálního manažera animací. Tento task je v kódu stále přítomen (běží naprázdno), ale v současné verzi firmwaru nevykonává žádnou práci a slouží jako rezerva pro budoucí rozšíření.</w:t>
      </w:r>
    </w:p>
    <w:p w14:paraId="627622B0" w14:textId="77777777" w:rsidR="00617429" w:rsidRDefault="00617429" w:rsidP="00617429"/>
    <w:p w14:paraId="30339A06" w14:textId="2DB51065" w:rsidR="00617429" w:rsidRPr="005029A4" w:rsidRDefault="00617429" w:rsidP="00617429">
      <w:pPr>
        <w:rPr>
          <w:b/>
          <w:bCs/>
        </w:rPr>
      </w:pPr>
      <w:r w:rsidRPr="0098017E">
        <w:rPr>
          <w:b/>
          <w:bCs/>
        </w:rPr>
        <w:t>8. Test Task (Priorita 1 – Diagnostika, Stack 4 KB)</w:t>
      </w:r>
    </w:p>
    <w:p w14:paraId="46A8AECC" w14:textId="77777777" w:rsidR="00617429" w:rsidRDefault="00617429" w:rsidP="00617429">
      <w:r>
        <w:t>Funkce: Slouží k automatické kontrole hardwaru a systému. Má nejnižší prioritu, takže běží jen tehdy, když procesor nemá nic jiného na práci.</w:t>
      </w:r>
    </w:p>
    <w:p w14:paraId="5046A10C" w14:textId="77777777" w:rsidR="00617429" w:rsidRDefault="00617429" w:rsidP="00617429"/>
    <w:p w14:paraId="4099831F" w14:textId="7123FA81" w:rsidR="0066615F" w:rsidRDefault="00617429" w:rsidP="00617429">
      <w:r>
        <w:t>Princip: Obsahuje sady testů (Hardware, System, Performance). Můžeme přes něj například spustit test všech LED diod, ověřit rychlost zápisu do paměti nebo zkontrolovat funkčnost všech tlačítek, aniž bychom museli hrát celou šachovou partii.</w:t>
      </w:r>
    </w:p>
    <w:p w14:paraId="3A2819BD" w14:textId="77777777" w:rsidR="00744430" w:rsidRDefault="00744430" w:rsidP="00744430">
      <w:pPr>
        <w:pStyle w:val="Standard"/>
        <w:jc w:val="both"/>
      </w:pPr>
    </w:p>
    <w:p w14:paraId="0C6A940B" w14:textId="77777777" w:rsidR="0025036D" w:rsidRPr="0018634F" w:rsidRDefault="0025036D" w:rsidP="0018634F">
      <w:pPr>
        <w:pStyle w:val="Nadpis3"/>
      </w:pPr>
      <w:bookmarkStart w:id="48" w:name="_Toc219572403"/>
      <w:r w:rsidRPr="0018634F">
        <w:t>3.1.4 Technická řešení problémů (Paměť a bezpečnost)</w:t>
      </w:r>
      <w:bookmarkEnd w:id="48"/>
    </w:p>
    <w:p w14:paraId="6FBE2244" w14:textId="77777777" w:rsidR="0025036D" w:rsidRDefault="0025036D" w:rsidP="0025036D">
      <w:pPr>
        <w:pStyle w:val="Standard"/>
      </w:pPr>
      <w:r>
        <w:t>Aby byl systém stabilní i při dlouhodobém běhu, museli jsme vyřešit několik pokročilých problémů:</w:t>
      </w:r>
    </w:p>
    <w:p w14:paraId="6C35745A" w14:textId="77777777" w:rsidR="0025036D" w:rsidRDefault="0025036D" w:rsidP="0025036D">
      <w:pPr>
        <w:pStyle w:val="Standard"/>
      </w:pPr>
    </w:p>
    <w:p w14:paraId="57E893F4" w14:textId="071973F2" w:rsidR="009E6975" w:rsidRDefault="0025036D" w:rsidP="00F7402D">
      <w:pPr>
        <w:pStyle w:val="Nadpis4"/>
      </w:pPr>
      <w:r>
        <w:t>Správa paměti (Shared Buffer Pool):</w:t>
      </w:r>
    </w:p>
    <w:p w14:paraId="59BD7EE1" w14:textId="0447F758" w:rsidR="0025036D" w:rsidRDefault="0025036D" w:rsidP="0025036D">
      <w:pPr>
        <w:pStyle w:val="Standard"/>
      </w:pPr>
      <w:r>
        <w:t>ESP32-C6 má omezenou paměť RAM. Zjistili jsme, že časté dynamické přidělování paměti (malloc) způsobuje její fragmentaci ("rozbití" na malé kousky) a následný pád systému. Proto jsme implementovali vlastní Shared Buffer Pool. Vytvořili jsme staticky alokované bloky paměti, které si jednotlivé tasky půjčují jen na dobu potřeby a pak je vrací. To vyřešilo problémy s nedostatkem paměti.</w:t>
      </w:r>
    </w:p>
    <w:p w14:paraId="55B96404" w14:textId="77777777" w:rsidR="0025036D" w:rsidRDefault="0025036D" w:rsidP="0025036D">
      <w:pPr>
        <w:pStyle w:val="Standard"/>
      </w:pPr>
    </w:p>
    <w:p w14:paraId="3AFF35B0" w14:textId="77777777" w:rsidR="009E6975" w:rsidRDefault="0025036D" w:rsidP="00F7402D">
      <w:pPr>
        <w:pStyle w:val="Nadpis4"/>
      </w:pPr>
      <w:r>
        <w:t xml:space="preserve">Thread-Safety a Mutexy: </w:t>
      </w:r>
    </w:p>
    <w:p w14:paraId="443EC4F8" w14:textId="1080DF32" w:rsidR="0025036D" w:rsidRDefault="0025036D" w:rsidP="0025036D">
      <w:pPr>
        <w:pStyle w:val="Standard"/>
      </w:pPr>
      <w:r>
        <w:t xml:space="preserve">V systému, kde běží více věcí najednou, se stávalo, že dva tasky chtěly zapisovat do LED pásku současně. To způsobovalo náhodné červené problikávání. Řešením bylo zavedení Mutexů (led_unified_mutex, game_mutex). Mutex funguje jako zámek – když jeden task pracuje s LEDkami, </w:t>
      </w:r>
      <w:r>
        <w:lastRenderedPageBreak/>
        <w:t>zamkne si je a ostatní musí počkat, dokud neskončí.</w:t>
      </w:r>
    </w:p>
    <w:p w14:paraId="37173DEE" w14:textId="77777777" w:rsidR="0025036D" w:rsidRDefault="0025036D" w:rsidP="0025036D">
      <w:pPr>
        <w:pStyle w:val="Standard"/>
      </w:pPr>
    </w:p>
    <w:p w14:paraId="11AF9327" w14:textId="77777777" w:rsidR="0025036D" w:rsidRDefault="0025036D" w:rsidP="0025036D">
      <w:pPr>
        <w:pStyle w:val="Standard"/>
      </w:pPr>
      <w:r>
        <w:t>Watchdog Timer (WDT): Pro jistotu jsme aktivovali bezpečnostní časovač. Každý důležitý task musí pravidelně hlásit, že "žije". Pokud by se program zasekl v nekonečné smyčce, Watchdog by to po 10 sekundách poznal a automaticky restartoval celý čip.</w:t>
      </w:r>
    </w:p>
    <w:p w14:paraId="17AD01C8" w14:textId="77777777" w:rsidR="0025036D" w:rsidRDefault="0025036D" w:rsidP="0025036D">
      <w:pPr>
        <w:pStyle w:val="Standard"/>
      </w:pPr>
    </w:p>
    <w:p w14:paraId="632A1B7D" w14:textId="77777777" w:rsidR="0025036D" w:rsidRPr="0018634F" w:rsidRDefault="0025036D" w:rsidP="0018634F">
      <w:pPr>
        <w:pStyle w:val="Nadpis3"/>
      </w:pPr>
      <w:bookmarkStart w:id="49" w:name="_Toc219572404"/>
      <w:r w:rsidRPr="0018634F">
        <w:t>3.1.5 Průběh vývoje a překážky</w:t>
      </w:r>
      <w:bookmarkEnd w:id="49"/>
    </w:p>
    <w:p w14:paraId="616D6F56" w14:textId="77777777" w:rsidR="0025036D" w:rsidRDefault="0025036D" w:rsidP="0025036D">
      <w:pPr>
        <w:pStyle w:val="Standard"/>
      </w:pPr>
      <w:r>
        <w:t>Vývoj firmwaru nešel přímočaře a museli jsme překonat několik slepých uliček:</w:t>
      </w:r>
    </w:p>
    <w:p w14:paraId="3E5529C8" w14:textId="77777777" w:rsidR="0025036D" w:rsidRDefault="0025036D" w:rsidP="0025036D">
      <w:pPr>
        <w:pStyle w:val="Standard"/>
      </w:pPr>
    </w:p>
    <w:p w14:paraId="4BCCD7F5" w14:textId="77777777" w:rsidR="000818C7" w:rsidRPr="00953160" w:rsidRDefault="0025036D" w:rsidP="006D567A">
      <w:pPr>
        <w:pStyle w:val="Nadpis4"/>
        <w:numPr>
          <w:ilvl w:val="0"/>
          <w:numId w:val="28"/>
        </w:numPr>
      </w:pPr>
      <w:r w:rsidRPr="00953160">
        <w:t xml:space="preserve">Začátky na AVR: </w:t>
      </w:r>
    </w:p>
    <w:p w14:paraId="6430BAF1" w14:textId="71866490" w:rsidR="0025036D" w:rsidRDefault="0025036D" w:rsidP="00953160">
      <w:pPr>
        <w:pStyle w:val="Standard"/>
        <w:ind w:left="720"/>
      </w:pPr>
      <w:r>
        <w:t>První pokusy probíhaly na čipu AVR s jednoduchým ovládáním LED matice MAX7219. Zde jsme narazili na limity výkonu a paměti, což vedlo k přechodu na ESP32.</w:t>
      </w:r>
    </w:p>
    <w:p w14:paraId="3C808EDC" w14:textId="77777777" w:rsidR="0025036D" w:rsidRDefault="0025036D" w:rsidP="0025036D">
      <w:pPr>
        <w:pStyle w:val="Standard"/>
      </w:pPr>
    </w:p>
    <w:p w14:paraId="6282A61C" w14:textId="77777777" w:rsidR="006B30EE" w:rsidRPr="00953160" w:rsidRDefault="0025036D" w:rsidP="006D567A">
      <w:pPr>
        <w:pStyle w:val="Nadpis4"/>
        <w:numPr>
          <w:ilvl w:val="0"/>
          <w:numId w:val="28"/>
        </w:numPr>
      </w:pPr>
      <w:r w:rsidRPr="00953160">
        <w:t xml:space="preserve">Problém s "duchy" na matici: </w:t>
      </w:r>
    </w:p>
    <w:p w14:paraId="2AF56990" w14:textId="661F86C8" w:rsidR="0025036D" w:rsidRDefault="0025036D" w:rsidP="00953160">
      <w:pPr>
        <w:pStyle w:val="Standard"/>
        <w:ind w:left="720"/>
      </w:pPr>
      <w:r>
        <w:t>Při prvním návrhu maticového skenování jsme neměli u senzorů diody. To způsobovalo, že při stisku více tlačítek najednou systém detekoval sepnutí i tam, kde nebylo (tzv. ghosting). Po konzultaci a úpravě hardwaru (přidání diod) se nám podařilo napsat spolehlivý skenovací kód.</w:t>
      </w:r>
    </w:p>
    <w:p w14:paraId="23DF7269" w14:textId="77777777" w:rsidR="0025036D" w:rsidRDefault="0025036D" w:rsidP="0025036D">
      <w:pPr>
        <w:pStyle w:val="Standard"/>
      </w:pPr>
    </w:p>
    <w:p w14:paraId="1EFDD8B4" w14:textId="77777777" w:rsidR="006B30EE" w:rsidRPr="00953160" w:rsidRDefault="0025036D" w:rsidP="006D567A">
      <w:pPr>
        <w:pStyle w:val="Nadpis4"/>
        <w:numPr>
          <w:ilvl w:val="0"/>
          <w:numId w:val="28"/>
        </w:numPr>
      </w:pPr>
      <w:r w:rsidRPr="00953160">
        <w:t xml:space="preserve">Ladění pádů (Panic): </w:t>
      </w:r>
    </w:p>
    <w:p w14:paraId="4E34E95B" w14:textId="21549E03" w:rsidR="0025036D" w:rsidRDefault="0025036D" w:rsidP="00953160">
      <w:pPr>
        <w:pStyle w:val="Standard"/>
        <w:ind w:left="720"/>
      </w:pPr>
      <w:r>
        <w:t xml:space="preserve">Ladění (debugging) </w:t>
      </w:r>
      <w:r w:rsidR="003B76C3">
        <w:t>multi</w:t>
      </w:r>
      <w:r w:rsidR="001D7926">
        <w:t>-t</w:t>
      </w:r>
      <w:r w:rsidR="003B76C3">
        <w:t>hread</w:t>
      </w:r>
      <w:r>
        <w:t xml:space="preserve"> aplikace bylo složité, protože standardní debugger často selhával. Museli jsme zavést detailní logování pomocí ESP_LOG do konzole. Díky tomu jsme odhalili například přetékání zásobníku (Stack Overflow) u náročnějších tasků a mohli jsme jim přesně nastavit velikost paměti.</w:t>
      </w:r>
    </w:p>
    <w:p w14:paraId="5EE91F46" w14:textId="77777777" w:rsidR="0025036D" w:rsidRDefault="0025036D" w:rsidP="0025036D">
      <w:pPr>
        <w:pStyle w:val="Standard"/>
      </w:pPr>
    </w:p>
    <w:p w14:paraId="07CD89B0" w14:textId="5AF6A88F" w:rsidR="00672CEE" w:rsidRPr="00953160" w:rsidRDefault="0025036D" w:rsidP="006D567A">
      <w:pPr>
        <w:pStyle w:val="Nadpis4"/>
        <w:numPr>
          <w:ilvl w:val="0"/>
          <w:numId w:val="28"/>
        </w:numPr>
      </w:pPr>
      <w:r w:rsidRPr="00953160">
        <w:t xml:space="preserve">Bootovací piny: </w:t>
      </w:r>
    </w:p>
    <w:p w14:paraId="2F7049F8" w14:textId="0B6F3BDF" w:rsidR="00744430" w:rsidRDefault="0025036D" w:rsidP="00953160">
      <w:pPr>
        <w:pStyle w:val="Standard"/>
        <w:ind w:left="720"/>
        <w:jc w:val="both"/>
      </w:pPr>
      <w:r>
        <w:t>V jednu chvíli deska přestala startovat. Ukázalo se, že jsme omylem použili tzv. "strapping piny" (GPIO 0-5) pro tlačítka. Tyto piny ovlivňují start procesoru, takže jsme museli v kódu přemapovat ovládání na bezpečné pin</w:t>
      </w:r>
      <w:r w:rsidR="00797D84">
        <w:t>y a kvůli tomu musíme využívat time multiplexning</w:t>
      </w:r>
      <w:r>
        <w:t>.</w:t>
      </w:r>
    </w:p>
    <w:p w14:paraId="4A1776C8" w14:textId="77777777" w:rsidR="00DB0BE0" w:rsidRDefault="00DB0BE0" w:rsidP="0025036D">
      <w:pPr>
        <w:pStyle w:val="Standard"/>
        <w:jc w:val="both"/>
      </w:pPr>
    </w:p>
    <w:p w14:paraId="00E83806" w14:textId="6E44AF69" w:rsidR="00744430" w:rsidRPr="00286EDE" w:rsidRDefault="002B088F" w:rsidP="0023420F">
      <w:pPr>
        <w:pStyle w:val="Nadpis2"/>
        <w:numPr>
          <w:ilvl w:val="1"/>
          <w:numId w:val="29"/>
        </w:numPr>
      </w:pPr>
      <w:bookmarkStart w:id="50" w:name="_Toc219572405"/>
      <w:r>
        <w:rPr>
          <w:noProof/>
        </w:rPr>
        <w:lastRenderedPageBreak/>
        <mc:AlternateContent>
          <mc:Choice Requires="wps">
            <w:drawing>
              <wp:anchor distT="0" distB="0" distL="114300" distR="114300" simplePos="0" relativeHeight="251658245" behindDoc="0" locked="0" layoutInCell="1" allowOverlap="1" wp14:anchorId="31809C5A" wp14:editId="7C9589E8">
                <wp:simplePos x="0" y="0"/>
                <wp:positionH relativeFrom="column">
                  <wp:posOffset>24130</wp:posOffset>
                </wp:positionH>
                <wp:positionV relativeFrom="paragraph">
                  <wp:posOffset>8094345</wp:posOffset>
                </wp:positionV>
                <wp:extent cx="6810375" cy="635"/>
                <wp:effectExtent l="0" t="0" r="0" b="6350"/>
                <wp:wrapTopAndBottom/>
                <wp:docPr id="1089532811" name="Textové pole 1"/>
                <wp:cNvGraphicFramePr/>
                <a:graphic xmlns:a="http://schemas.openxmlformats.org/drawingml/2006/main">
                  <a:graphicData uri="http://schemas.microsoft.com/office/word/2010/wordprocessingShape">
                    <wps:wsp>
                      <wps:cNvSpPr txBox="1"/>
                      <wps:spPr>
                        <a:xfrm>
                          <a:off x="0" y="0"/>
                          <a:ext cx="6810375" cy="635"/>
                        </a:xfrm>
                        <a:prstGeom prst="rect">
                          <a:avLst/>
                        </a:prstGeom>
                        <a:solidFill>
                          <a:prstClr val="white"/>
                        </a:solidFill>
                        <a:ln>
                          <a:noFill/>
                        </a:ln>
                      </wps:spPr>
                      <wps:txbx>
                        <w:txbxContent>
                          <w:p w14:paraId="56427CA3" w14:textId="3D696215" w:rsidR="009260FA" w:rsidRPr="005C0CB8" w:rsidRDefault="009260FA" w:rsidP="009260FA">
                            <w:pPr>
                              <w:pStyle w:val="Titulek"/>
                              <w:rPr>
                                <w:b/>
                                <w:noProof/>
                                <w:color w:val="000000" w:themeColor="text1"/>
                                <w:kern w:val="0"/>
                                <w:sz w:val="28"/>
                                <w:szCs w:val="26"/>
                              </w:rPr>
                            </w:pPr>
                            <w:bookmarkStart w:id="51" w:name="_Toc219573686"/>
                            <w:r>
                              <w:t xml:space="preserve">Obrázek </w:t>
                            </w:r>
                            <w:fldSimple w:instr=" SEQ Obrázek \* ARABIC ">
                              <w:r w:rsidR="00FD50AE">
                                <w:rPr>
                                  <w:noProof/>
                                </w:rPr>
                                <w:t>16</w:t>
                              </w:r>
                            </w:fldSimple>
                            <w:r w:rsidR="007B12CB">
                              <w:t xml:space="preserve"> -</w:t>
                            </w:r>
                            <w:r>
                              <w:t xml:space="preserve"> </w:t>
                            </w:r>
                            <w:r w:rsidRPr="00D9459F">
                              <w:t xml:space="preserve">Diagram toku dat a komunikace mezi </w:t>
                            </w:r>
                            <w:r w:rsidR="00B62B3C">
                              <w:t>t</w:t>
                            </w:r>
                            <w:r w:rsidR="00BA60B3">
                              <w:t>a</w:t>
                            </w:r>
                            <w:r w:rsidR="00B62B3C">
                              <w:t>sky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09C5A" id="_x0000_s1033" type="#_x0000_t202" style="position:absolute;left:0;text-align:left;margin-left:1.9pt;margin-top:637.35pt;width:536.2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YDGwIAAD8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" stroked="f">
                <v:textbox style="mso-fit-shape-to-text:t" inset="0,0,0,0">
                  <w:txbxContent>
                    <w:p w14:paraId="56427CA3" w14:textId="3D696215" w:rsidR="009260FA" w:rsidRPr="005C0CB8" w:rsidRDefault="009260FA" w:rsidP="009260FA">
                      <w:pPr>
                        <w:pStyle w:val="Titulek"/>
                        <w:rPr>
                          <w:b/>
                          <w:noProof/>
                          <w:color w:val="000000" w:themeColor="text1"/>
                          <w:kern w:val="0"/>
                          <w:sz w:val="28"/>
                          <w:szCs w:val="26"/>
                        </w:rPr>
                      </w:pPr>
                      <w:bookmarkStart w:id="52" w:name="_Toc219573686"/>
                      <w:r>
                        <w:t xml:space="preserve">Obrázek </w:t>
                      </w:r>
                      <w:fldSimple w:instr=" SEQ Obrázek \* ARABIC ">
                        <w:r w:rsidR="00FD50AE">
                          <w:rPr>
                            <w:noProof/>
                          </w:rPr>
                          <w:t>16</w:t>
                        </w:r>
                      </w:fldSimple>
                      <w:r w:rsidR="007B12CB">
                        <w:t xml:space="preserve"> -</w:t>
                      </w:r>
                      <w:r>
                        <w:t xml:space="preserve"> </w:t>
                      </w:r>
                      <w:r w:rsidRPr="00D9459F">
                        <w:t xml:space="preserve">Diagram toku dat a komunikace mezi </w:t>
                      </w:r>
                      <w:r w:rsidR="00B62B3C">
                        <w:t>t</w:t>
                      </w:r>
                      <w:r w:rsidR="00BA60B3">
                        <w:t>a</w:t>
                      </w:r>
                      <w:r w:rsidR="00B62B3C">
                        <w:t>sky</w:t>
                      </w:r>
                      <w:bookmarkEnd w:id="52"/>
                    </w:p>
                  </w:txbxContent>
                </v:textbox>
                <w10:wrap type="topAndBottom"/>
              </v:shape>
            </w:pict>
          </mc:Fallback>
        </mc:AlternateContent>
      </w:r>
      <w:ins w:id="53" w:author="alfred krutina" w:date="2026-01-17T14:33:00Z" w16du:dateUtc="2026-01-17T13:33:00Z">
        <w:r w:rsidR="00FE0221" w:rsidRPr="00580060">
          <w:rPr>
            <w:noProof/>
          </w:rPr>
          <w:drawing>
            <wp:anchor distT="0" distB="0" distL="114300" distR="114300" simplePos="0" relativeHeight="251658246" behindDoc="0" locked="0" layoutInCell="1" allowOverlap="1" wp14:anchorId="4BD40BA1" wp14:editId="759A02F9">
              <wp:simplePos x="0" y="0"/>
              <wp:positionH relativeFrom="column">
                <wp:posOffset>-26670</wp:posOffset>
              </wp:positionH>
              <wp:positionV relativeFrom="paragraph">
                <wp:posOffset>347567</wp:posOffset>
              </wp:positionV>
              <wp:extent cx="6344920" cy="7766050"/>
              <wp:effectExtent l="0" t="0" r="5080" b="6350"/>
              <wp:wrapTopAndBottom/>
              <wp:docPr id="153313415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4159" name="Picture 1" descr="A screenshot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44920" cy="7766050"/>
                      </a:xfrm>
                      <a:prstGeom prst="rect">
                        <a:avLst/>
                      </a:prstGeom>
                    </pic:spPr>
                  </pic:pic>
                </a:graphicData>
              </a:graphic>
              <wp14:sizeRelH relativeFrom="page">
                <wp14:pctWidth>0</wp14:pctWidth>
              </wp14:sizeRelH>
              <wp14:sizeRelV relativeFrom="page">
                <wp14:pctHeight>0</wp14:pctHeight>
              </wp14:sizeRelV>
            </wp:anchor>
          </w:drawing>
        </w:r>
      </w:ins>
      <w:r w:rsidR="00744430">
        <w:t xml:space="preserve"> </w:t>
      </w:r>
      <w:r w:rsidR="00CF1157">
        <w:t xml:space="preserve">Diagram toku dat a komunikace mezi </w:t>
      </w:r>
      <w:r w:rsidR="008C6FF1">
        <w:t>úlohami</w:t>
      </w:r>
      <w:bookmarkEnd w:id="50"/>
    </w:p>
    <w:p w14:paraId="147E7ED4" w14:textId="2F0F48E7" w:rsidR="00744430" w:rsidRDefault="001419E5" w:rsidP="00744430">
      <w:pPr>
        <w:pStyle w:val="Standard"/>
        <w:jc w:val="both"/>
      </w:pPr>
      <w:r>
        <w:rPr>
          <w:noProof/>
        </w:rPr>
        <w:drawing>
          <wp:anchor distT="0" distB="0" distL="114300" distR="114300" simplePos="0" relativeHeight="251658247" behindDoc="1" locked="0" layoutInCell="1" allowOverlap="1" wp14:anchorId="30055095" wp14:editId="58224CD5">
            <wp:simplePos x="0" y="0"/>
            <wp:positionH relativeFrom="column">
              <wp:posOffset>5190800</wp:posOffset>
            </wp:positionH>
            <wp:positionV relativeFrom="paragraph">
              <wp:posOffset>8261335</wp:posOffset>
            </wp:positionV>
            <wp:extent cx="744220" cy="727075"/>
            <wp:effectExtent l="0" t="0" r="5080" b="0"/>
            <wp:wrapNone/>
            <wp:docPr id="1416490878" name="Picture 3" descr="A qr code with blue squares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90878" name="Picture 3" descr="A qr code with blue squares and black squar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4220" cy="727075"/>
                    </a:xfrm>
                    <a:prstGeom prst="rect">
                      <a:avLst/>
                    </a:prstGeom>
                  </pic:spPr>
                </pic:pic>
              </a:graphicData>
            </a:graphic>
            <wp14:sizeRelH relativeFrom="page">
              <wp14:pctWidth>0</wp14:pctWidth>
            </wp14:sizeRelH>
            <wp14:sizeRelV relativeFrom="page">
              <wp14:pctHeight>0</wp14:pctHeight>
            </wp14:sizeRelV>
          </wp:anchor>
        </w:drawing>
      </w:r>
    </w:p>
    <w:p w14:paraId="6C60761E" w14:textId="201F9672" w:rsidR="00BA60B3" w:rsidRDefault="0092446E" w:rsidP="00744430">
      <w:pPr>
        <w:pStyle w:val="Standard"/>
        <w:jc w:val="both"/>
      </w:pPr>
      <w:r>
        <w:t xml:space="preserve">Podrobnější diagramy jsou v HTML dokumentaci, jenž můžete najít na </w:t>
      </w:r>
      <w:hyperlink r:id="rId32" w:history="1">
        <w:r w:rsidR="00EA69CC">
          <w:rPr>
            <w:rStyle w:val="Hypertextovodkaz"/>
          </w:rPr>
          <w:t>G</w:t>
        </w:r>
        <w:r w:rsidRPr="0092446E">
          <w:rPr>
            <w:rStyle w:val="Hypertextovodkaz"/>
          </w:rPr>
          <w:t>itu</w:t>
        </w:r>
      </w:hyperlink>
      <w:r>
        <w:t>.</w:t>
      </w:r>
    </w:p>
    <w:p w14:paraId="0F737637" w14:textId="77777777" w:rsidR="00535FB7" w:rsidRDefault="00535FB7" w:rsidP="001419E5">
      <w:pPr>
        <w:widowControl w:val="0"/>
        <w:suppressAutoHyphens/>
        <w:autoSpaceDN w:val="0"/>
        <w:jc w:val="left"/>
        <w:textAlignment w:val="baseline"/>
      </w:pPr>
    </w:p>
    <w:p w14:paraId="5B8ACFD4" w14:textId="0749E5D0" w:rsidR="00535FB7" w:rsidRPr="00535FB7" w:rsidRDefault="00535FB7" w:rsidP="00535FB7">
      <w:pPr>
        <w:rPr>
          <w:i/>
          <w:iCs/>
          <w:sz w:val="22"/>
          <w:szCs w:val="22"/>
        </w:rPr>
      </w:pPr>
      <w:r w:rsidRPr="00535FB7">
        <w:rPr>
          <w:i/>
          <w:iCs/>
          <w:sz w:val="22"/>
          <w:szCs w:val="22"/>
        </w:rPr>
        <w:t xml:space="preserve">Poznámka: pro </w:t>
      </w:r>
      <w:r w:rsidR="00EA69CC" w:rsidRPr="00535FB7">
        <w:rPr>
          <w:i/>
          <w:iCs/>
          <w:sz w:val="22"/>
          <w:szCs w:val="22"/>
        </w:rPr>
        <w:t>přístup</w:t>
      </w:r>
      <w:r w:rsidRPr="00535FB7">
        <w:rPr>
          <w:i/>
          <w:iCs/>
          <w:sz w:val="22"/>
          <w:szCs w:val="22"/>
        </w:rPr>
        <w:t xml:space="preserve"> na </w:t>
      </w:r>
      <w:r w:rsidR="00EA69CC">
        <w:rPr>
          <w:i/>
          <w:iCs/>
          <w:sz w:val="22"/>
          <w:szCs w:val="22"/>
        </w:rPr>
        <w:t>G</w:t>
      </w:r>
      <w:r w:rsidRPr="00535FB7">
        <w:rPr>
          <w:i/>
          <w:iCs/>
          <w:sz w:val="22"/>
          <w:szCs w:val="22"/>
        </w:rPr>
        <w:t>it musíte být přihlášeni</w:t>
      </w:r>
      <w:r w:rsidR="00765AC8">
        <w:rPr>
          <w:i/>
          <w:iCs/>
          <w:sz w:val="22"/>
          <w:szCs w:val="22"/>
        </w:rPr>
        <w:t>.</w:t>
      </w:r>
    </w:p>
    <w:p w14:paraId="4139A7F2" w14:textId="605DF456" w:rsidR="0092446E" w:rsidRDefault="002B088F" w:rsidP="001419E5">
      <w:pPr>
        <w:widowControl w:val="0"/>
        <w:suppressAutoHyphens/>
        <w:autoSpaceDN w:val="0"/>
        <w:jc w:val="left"/>
        <w:textAlignment w:val="baseline"/>
      </w:pPr>
      <w:r>
        <w:br w:type="page"/>
      </w:r>
    </w:p>
    <w:p w14:paraId="53D44D54" w14:textId="628E5E72" w:rsidR="00744430" w:rsidRDefault="00744430" w:rsidP="0023420F">
      <w:pPr>
        <w:pStyle w:val="Nadpis2"/>
        <w:numPr>
          <w:ilvl w:val="1"/>
          <w:numId w:val="29"/>
        </w:numPr>
      </w:pPr>
      <w:r>
        <w:lastRenderedPageBreak/>
        <w:t xml:space="preserve"> </w:t>
      </w:r>
      <w:bookmarkStart w:id="54" w:name="_Toc219572406"/>
      <w:r w:rsidR="00746A4F">
        <w:t>Postup vývoje programu</w:t>
      </w:r>
      <w:bookmarkEnd w:id="54"/>
    </w:p>
    <w:p w14:paraId="12A75FD8" w14:textId="77777777" w:rsidR="00744430" w:rsidRPr="00286EDE" w:rsidRDefault="00744430" w:rsidP="00744430"/>
    <w:p w14:paraId="1D4F3B14" w14:textId="77777777" w:rsidR="001B732D" w:rsidRPr="001B732D" w:rsidRDefault="001B732D" w:rsidP="001B732D">
      <w:pPr>
        <w:pStyle w:val="Nadpis3"/>
      </w:pPr>
      <w:bookmarkStart w:id="55" w:name="_Toc219572407"/>
      <w:r w:rsidRPr="001B732D">
        <w:t>3.3.1 Historie a evoluce projektu</w:t>
      </w:r>
      <w:bookmarkEnd w:id="55"/>
    </w:p>
    <w:p w14:paraId="039A2AE3" w14:textId="77777777" w:rsidR="001B732D" w:rsidRPr="001B732D" w:rsidRDefault="001B732D" w:rsidP="00DF7089">
      <w:r w:rsidRPr="001B732D">
        <w:t>Vývoj softwaru nezačal přímo na čipu ESP32, ale předcházela mu fáze experimentování. První pokusy probíhaly už o prázdninách na platformě AVR (Microchip). V prostředí MPLAB jsem naprogramoval základní logiku, kde se šachy ovládaly přes UART a stav hry se zobrazoval na matici 8x8 řízené čipem MAX7219.</w:t>
      </w:r>
    </w:p>
    <w:p w14:paraId="4C6BF7EB" w14:textId="77777777" w:rsidR="001B732D" w:rsidRPr="001B732D" w:rsidRDefault="001B732D" w:rsidP="001B732D">
      <w:pPr>
        <w:pStyle w:val="Standard"/>
        <w:rPr>
          <w:color w:val="FF0000"/>
        </w:rPr>
      </w:pPr>
    </w:p>
    <w:p w14:paraId="6512C7B6" w14:textId="77777777" w:rsidR="001B732D" w:rsidRPr="001B732D" w:rsidRDefault="001B732D" w:rsidP="00DF7089">
      <w:r w:rsidRPr="001B732D">
        <w:t>V této fázi jsme narazili na první zásadní hardwarový problém. Při pokusu o skenování matice senzorů docházelo k detekci tzv. "duchů" (falešných sepnutí), protože v návrhu chyběly diody. Matěj (kolega přes hardware) navrhl úpravu zapojení s diodami, což problém vyřešilo a umožnilo mi pokračovat v psaní kódu pro skenování.</w:t>
      </w:r>
    </w:p>
    <w:p w14:paraId="1C848D0D" w14:textId="77777777" w:rsidR="001B732D" w:rsidRPr="001B732D" w:rsidRDefault="001B732D" w:rsidP="001B732D">
      <w:pPr>
        <w:pStyle w:val="Standard"/>
        <w:rPr>
          <w:color w:val="FF0000"/>
        </w:rPr>
      </w:pPr>
    </w:p>
    <w:p w14:paraId="2423EFD6" w14:textId="2B5DA4DC" w:rsidR="001B732D" w:rsidRPr="001B732D" w:rsidRDefault="001B732D" w:rsidP="00DF7089">
      <w:r w:rsidRPr="001B732D">
        <w:t xml:space="preserve">Když jsme se dozvěděli, že bychom ve škole měli pracovat s procesorem PIC32JH01, rozhodl jsem se jít vlastní cestou a zvolil jsem ESP32-C6. Důvody byly praktické: </w:t>
      </w:r>
      <w:r w:rsidR="00447001">
        <w:t>m</w:t>
      </w:r>
      <w:r w:rsidR="00203948" w:rsidRPr="00203948">
        <w:t>oderní architektura a dostatečný výkon</w:t>
      </w:r>
      <w:r w:rsidR="00203948">
        <w:t xml:space="preserve"> (160MHz), </w:t>
      </w:r>
      <w:r w:rsidR="00447001">
        <w:t>p</w:t>
      </w:r>
      <w:r w:rsidR="0032109E" w:rsidRPr="0032109E">
        <w:t>okročilá konektivita (Wi-Fi 6 &amp; Bluetooth 5 LE)</w:t>
      </w:r>
      <w:r w:rsidR="009A47BE">
        <w:t xml:space="preserve">, </w:t>
      </w:r>
      <w:r w:rsidR="00447001">
        <w:t>p</w:t>
      </w:r>
      <w:r w:rsidR="007A7A35" w:rsidRPr="007A7A35">
        <w:t>oměr cena/výkon</w:t>
      </w:r>
      <w:r w:rsidR="007A7A35">
        <w:t xml:space="preserve">, </w:t>
      </w:r>
      <w:r w:rsidR="00447001">
        <w:t>jednoduché rozšíření a vylepšování do budoucna</w:t>
      </w:r>
      <w:r w:rsidR="00011F0D">
        <w:t>.</w:t>
      </w:r>
    </w:p>
    <w:p w14:paraId="11B49C7E" w14:textId="77777777" w:rsidR="001B732D" w:rsidRPr="001B732D" w:rsidRDefault="001B732D" w:rsidP="001B732D">
      <w:pPr>
        <w:pStyle w:val="Standard"/>
        <w:rPr>
          <w:color w:val="FF0000"/>
        </w:rPr>
      </w:pPr>
    </w:p>
    <w:p w14:paraId="68147E6A" w14:textId="15339E67" w:rsidR="00580060" w:rsidRDefault="001B732D" w:rsidP="00A55132">
      <w:pPr>
        <w:rPr>
          <w:ins w:id="56" w:author="alfred krutina" w:date="2026-01-17T14:33:00Z" w16du:dateUtc="2026-01-17T13:33:00Z"/>
        </w:rPr>
      </w:pPr>
      <w:r w:rsidRPr="00A55132">
        <w:t xml:space="preserve">Samotná migrace kódu z AVR na ESP32 byla </w:t>
      </w:r>
      <w:r w:rsidR="009D3F5B" w:rsidRPr="00A55132">
        <w:t xml:space="preserve">poměrně </w:t>
      </w:r>
      <w:r w:rsidRPr="00A55132">
        <w:t>náročná</w:t>
      </w:r>
      <w:r w:rsidR="00020AB9" w:rsidRPr="00A55132">
        <w:t xml:space="preserve"> jelikož kód změnil strukturu (stavový automat -&gt; event driven s Freertos)</w:t>
      </w:r>
      <w:r w:rsidRPr="00A55132">
        <w:t>, ale díky tomu, že jsem měl kód rozdělený na vrstvy (použil jsem HAL – Hardware Abstraction Layer)</w:t>
      </w:r>
      <w:r w:rsidR="00E1151C" w:rsidRPr="00A55132">
        <w:t>, i když ne dokonale</w:t>
      </w:r>
      <w:r w:rsidRPr="00A55132">
        <w:t>, nemusel jsem přepisovat</w:t>
      </w:r>
      <w:r w:rsidR="00020AB9" w:rsidRPr="00A55132">
        <w:t xml:space="preserve"> úplně</w:t>
      </w:r>
      <w:r w:rsidRPr="00A55132">
        <w:t xml:space="preserve"> celou logiku hry, ale jen tu část, která přímo ovládá piny procesoru</w:t>
      </w:r>
      <w:r w:rsidR="00020AB9" w:rsidRPr="00A55132">
        <w:t>,</w:t>
      </w:r>
      <w:r w:rsidR="00E1151C" w:rsidRPr="00A55132">
        <w:t xml:space="preserve"> některé fce</w:t>
      </w:r>
      <w:r w:rsidR="00020AB9" w:rsidRPr="00A55132">
        <w:t xml:space="preserve"> a hlavně rozdělit hlavní soubor z AVR na Tasky v Freertos</w:t>
      </w:r>
      <w:r w:rsidRPr="00A55132">
        <w:t>. Postupně jsem k základu (UART + Matrix</w:t>
      </w:r>
      <w:r w:rsidR="00020AB9" w:rsidRPr="00A55132">
        <w:t xml:space="preserve"> + Game</w:t>
      </w:r>
      <w:r w:rsidRPr="00A55132">
        <w:t xml:space="preserve">) přidal Web Server, časovače a </w:t>
      </w:r>
    </w:p>
    <w:p w14:paraId="58E446A5" w14:textId="2CD26157" w:rsidR="001B732D" w:rsidRPr="00A55132" w:rsidRDefault="001B732D" w:rsidP="00A55132">
      <w:r w:rsidRPr="00A55132">
        <w:t>animace LED pásku. Hodně mi pomohlo studium hotových kódů na internetu a využívání AI nástrojů pro generování "hrubých" částí kódu, které jsem pak upravoval a propojoval.</w:t>
      </w:r>
    </w:p>
    <w:p w14:paraId="765F89E8" w14:textId="09CB55C4" w:rsidR="007651D1" w:rsidRPr="001B732D" w:rsidRDefault="007651D1" w:rsidP="001B732D">
      <w:pPr>
        <w:pStyle w:val="Standard"/>
        <w:rPr>
          <w:color w:val="FF0000"/>
        </w:rPr>
      </w:pPr>
    </w:p>
    <w:p w14:paraId="17C5D041" w14:textId="66F9B384" w:rsidR="001B732D" w:rsidRPr="001B732D" w:rsidRDefault="001B732D" w:rsidP="006B270F">
      <w:pPr>
        <w:pStyle w:val="Nadpis3"/>
      </w:pPr>
      <w:bookmarkStart w:id="57" w:name="_Toc219572408"/>
      <w:r w:rsidRPr="001B732D">
        <w:t xml:space="preserve">3.3.2 Vývojové nástroje a </w:t>
      </w:r>
      <w:r w:rsidR="0078621A">
        <w:t>zálohování</w:t>
      </w:r>
      <w:bookmarkEnd w:id="57"/>
    </w:p>
    <w:p w14:paraId="1AD31074" w14:textId="242ACD89" w:rsidR="001B732D" w:rsidRPr="001B732D" w:rsidRDefault="001B732D" w:rsidP="006B270F">
      <w:r w:rsidRPr="001B732D">
        <w:t xml:space="preserve">Program jsem psal v editoru VS Code s rozšířením pro ESP-IDF. Co se týče zálohování a verzování, ze začátku jsem nepoužíval žádný pokročilý systém. Prostě jsem si dělal zálohy kopírováním celé složky projektu na disk v počítači, když něco fungovalo. Až v pozdější fázi, když byl projekt větší a složitější, jsem začal používat Git </w:t>
      </w:r>
      <w:r w:rsidR="00584A78">
        <w:fldChar w:fldCharType="begin"/>
      </w:r>
      <w:r w:rsidR="00584A78">
        <w:instrText xml:space="preserve"> REF ref8 \h </w:instrText>
      </w:r>
      <w:r w:rsidR="00584A78">
        <w:fldChar w:fldCharType="separate"/>
      </w:r>
      <w:r w:rsidR="00584A78">
        <w:rPr>
          <w:b/>
          <w:bCs/>
        </w:rPr>
        <w:t xml:space="preserve">[8] </w:t>
      </w:r>
      <w:r w:rsidR="00584A78">
        <w:fldChar w:fldCharType="end"/>
      </w:r>
      <w:r w:rsidRPr="001B732D">
        <w:t>pro ukládání funkčních verzí (</w:t>
      </w:r>
      <w:r w:rsidR="00931979">
        <w:t>když mi začlo něco fungovat</w:t>
      </w:r>
      <w:r w:rsidRPr="001B732D">
        <w:t>), abych se měl k čemu vrátit, když se něco rozbije.</w:t>
      </w:r>
    </w:p>
    <w:p w14:paraId="2E2AE684" w14:textId="0F744DF0" w:rsidR="001B732D" w:rsidRPr="001B732D" w:rsidRDefault="001B732D" w:rsidP="001B732D">
      <w:pPr>
        <w:pStyle w:val="Standard"/>
        <w:rPr>
          <w:color w:val="FF0000"/>
        </w:rPr>
      </w:pPr>
    </w:p>
    <w:p w14:paraId="3EDA2E85" w14:textId="77777777" w:rsidR="001B732D" w:rsidRPr="001B732D" w:rsidRDefault="001B732D" w:rsidP="006B270F">
      <w:pPr>
        <w:pStyle w:val="Nadpis3"/>
      </w:pPr>
      <w:bookmarkStart w:id="58" w:name="_Toc219572409"/>
      <w:r w:rsidRPr="001B732D">
        <w:t>3.3.3 Známá omezení programu</w:t>
      </w:r>
      <w:bookmarkEnd w:id="58"/>
    </w:p>
    <w:p w14:paraId="5337729E" w14:textId="77777777" w:rsidR="001B732D" w:rsidRPr="001B732D" w:rsidRDefault="001B732D" w:rsidP="006B270F">
      <w:r w:rsidRPr="001B732D">
        <w:t>I když je systém funkční, má několik omezení, o kterých víme a která vycházejí buď z hardwaru, nebo z nastavení softwaru:</w:t>
      </w:r>
    </w:p>
    <w:p w14:paraId="1134EA1F" w14:textId="77777777" w:rsidR="001B732D" w:rsidRPr="001B732D" w:rsidRDefault="001B732D" w:rsidP="001B732D">
      <w:pPr>
        <w:pStyle w:val="Standard"/>
        <w:rPr>
          <w:color w:val="FF0000"/>
        </w:rPr>
      </w:pPr>
    </w:p>
    <w:p w14:paraId="36066F1E" w14:textId="04930BFD" w:rsidR="001B732D" w:rsidRPr="001B732D" w:rsidRDefault="001B732D" w:rsidP="006B270F">
      <w:pPr>
        <w:pStyle w:val="Odstavecseseznamem"/>
        <w:numPr>
          <w:ilvl w:val="0"/>
          <w:numId w:val="19"/>
        </w:numPr>
      </w:pPr>
      <w:r w:rsidRPr="006D567A">
        <w:rPr>
          <w:rStyle w:val="Nadpis4Char"/>
        </w:rPr>
        <w:t xml:space="preserve">Omezení webového serveru: </w:t>
      </w:r>
      <w:r w:rsidRPr="001B732D">
        <w:t>Na webové rozhraní se mohou připojit maximálně 4 uživatelé najednou. Je to dáno nastavením síťové</w:t>
      </w:r>
      <w:r w:rsidR="009C16A0">
        <w:t xml:space="preserve"> TCP/IP</w:t>
      </w:r>
      <w:r w:rsidRPr="001B732D">
        <w:t xml:space="preserve"> knihovny (LWIP</w:t>
      </w:r>
      <w:r w:rsidR="00C3267E">
        <w:t xml:space="preserve"> – light weight </w:t>
      </w:r>
      <w:r w:rsidR="00716999">
        <w:t>IP stack</w:t>
      </w:r>
      <w:r w:rsidRPr="001B732D">
        <w:t>), která má vyhrazený omezený počet socketů.</w:t>
      </w:r>
      <w:r w:rsidR="00877AFF">
        <w:t xml:space="preserve"> Roli taky hraje nedostatek RAM, protože </w:t>
      </w:r>
      <w:r w:rsidR="00716999">
        <w:t>každé</w:t>
      </w:r>
      <w:r w:rsidR="00877AFF">
        <w:t xml:space="preserve"> Web socket připojení </w:t>
      </w:r>
      <w:r w:rsidR="006B2336">
        <w:t>vyžaduje</w:t>
      </w:r>
      <w:r w:rsidR="00F71342">
        <w:t xml:space="preserve"> zna</w:t>
      </w:r>
      <w:r w:rsidR="00C82521">
        <w:t>čnou velikost</w:t>
      </w:r>
      <w:r w:rsidR="00877AFF">
        <w:t xml:space="preserve"> </w:t>
      </w:r>
      <w:r w:rsidR="00C82521">
        <w:t>RAM</w:t>
      </w:r>
      <w:r w:rsidR="00877AFF">
        <w:t xml:space="preserve"> p</w:t>
      </w:r>
      <w:r w:rsidR="006B2336">
        <w:t>aměti</w:t>
      </w:r>
      <w:r w:rsidR="00877AFF">
        <w:t>.</w:t>
      </w:r>
      <w:r w:rsidR="004207F4">
        <w:t xml:space="preserve"> Přes station mód lze ale připojit 10 zařízení.</w:t>
      </w:r>
    </w:p>
    <w:p w14:paraId="2FE1B328" w14:textId="77777777" w:rsidR="001B732D" w:rsidRPr="001B732D" w:rsidRDefault="001B732D" w:rsidP="001B732D">
      <w:pPr>
        <w:pStyle w:val="Standard"/>
        <w:rPr>
          <w:color w:val="FF0000"/>
        </w:rPr>
      </w:pPr>
    </w:p>
    <w:p w14:paraId="00A2D688" w14:textId="77777777" w:rsidR="001B732D" w:rsidRPr="001B732D" w:rsidRDefault="001B732D" w:rsidP="006B270F">
      <w:pPr>
        <w:pStyle w:val="Odstavecseseznamem"/>
        <w:numPr>
          <w:ilvl w:val="0"/>
          <w:numId w:val="19"/>
        </w:numPr>
      </w:pPr>
      <w:r w:rsidRPr="006D567A">
        <w:rPr>
          <w:rStyle w:val="Nadpis4Char"/>
        </w:rPr>
        <w:t>WiFi reconnect:</w:t>
      </w:r>
      <w:r w:rsidRPr="001B732D">
        <w:t xml:space="preserve"> Pokud šachovnice ztratí připojení k domácí WiFi síti (režim Station), neumí se sama znovu připojit. Je nutné zařízení restartovat.</w:t>
      </w:r>
    </w:p>
    <w:p w14:paraId="020CE073" w14:textId="77777777" w:rsidR="001B732D" w:rsidRPr="001B732D" w:rsidRDefault="001B732D" w:rsidP="001B732D">
      <w:pPr>
        <w:pStyle w:val="Standard"/>
        <w:rPr>
          <w:color w:val="FF0000"/>
        </w:rPr>
      </w:pPr>
    </w:p>
    <w:p w14:paraId="430B425E" w14:textId="77777777" w:rsidR="001B732D" w:rsidRPr="001B732D" w:rsidRDefault="001B732D" w:rsidP="006B270F">
      <w:pPr>
        <w:pStyle w:val="Odstavecseseznamem"/>
        <w:numPr>
          <w:ilvl w:val="0"/>
          <w:numId w:val="19"/>
        </w:numPr>
      </w:pPr>
      <w:r w:rsidRPr="006D567A">
        <w:rPr>
          <w:rStyle w:val="Nadpis4Char"/>
        </w:rPr>
        <w:t>Paměť při dlouhých hrách:</w:t>
      </w:r>
      <w:r w:rsidRPr="001B732D">
        <w:t xml:space="preserve"> Přestože používáme Shared Buffer Pool, při extrémně dlouhých partiích může dojít k fragmentaci paměti (Heap). Tento stav ale hlídá Watchdog, který by v kritickém případě systém restartoval.</w:t>
      </w:r>
    </w:p>
    <w:p w14:paraId="21FDE408" w14:textId="77777777" w:rsidR="001B732D" w:rsidRPr="001B732D" w:rsidRDefault="001B732D" w:rsidP="001B732D">
      <w:pPr>
        <w:pStyle w:val="Standard"/>
        <w:rPr>
          <w:color w:val="FF0000"/>
        </w:rPr>
      </w:pPr>
    </w:p>
    <w:p w14:paraId="2421C3E6" w14:textId="285F899D" w:rsidR="001B732D" w:rsidRPr="001B732D" w:rsidRDefault="001B732D" w:rsidP="00F81A95">
      <w:pPr>
        <w:pStyle w:val="Odstavecseseznamem"/>
        <w:numPr>
          <w:ilvl w:val="0"/>
          <w:numId w:val="19"/>
        </w:numPr>
      </w:pPr>
      <w:r w:rsidRPr="006D567A">
        <w:rPr>
          <w:rStyle w:val="Nadpis4Char"/>
        </w:rPr>
        <w:t>Spolehlivost senzorů:</w:t>
      </w:r>
      <w:r w:rsidRPr="001B732D">
        <w:t xml:space="preserve"> Jazýčkové kontakty (Reed switches) jsou mechanické součástky a časem se mohou opotřebovat</w:t>
      </w:r>
      <w:r w:rsidR="00D707AF">
        <w:t>, nalomit,</w:t>
      </w:r>
      <w:r w:rsidRPr="001B732D">
        <w:t xml:space="preserve"> nebo "slepit", což by vedlo k chybám v detekci.</w:t>
      </w:r>
    </w:p>
    <w:p w14:paraId="3E6522D9" w14:textId="77777777" w:rsidR="001B732D" w:rsidRPr="001B732D" w:rsidRDefault="001B732D" w:rsidP="001B732D">
      <w:pPr>
        <w:pStyle w:val="Standard"/>
        <w:rPr>
          <w:color w:val="FF0000"/>
        </w:rPr>
      </w:pPr>
    </w:p>
    <w:p w14:paraId="48F6C5EF" w14:textId="77777777" w:rsidR="001B732D" w:rsidRPr="001B732D" w:rsidRDefault="001B732D" w:rsidP="00F81A95">
      <w:pPr>
        <w:pStyle w:val="Odstavecseseznamem"/>
        <w:numPr>
          <w:ilvl w:val="0"/>
          <w:numId w:val="19"/>
        </w:numPr>
      </w:pPr>
      <w:r w:rsidRPr="006D567A">
        <w:rPr>
          <w:rStyle w:val="Nadpis4Char"/>
        </w:rPr>
        <w:t>Start systému:</w:t>
      </w:r>
      <w:r w:rsidRPr="001B732D">
        <w:t xml:space="preserve"> Program nekontroluje, jestli je šachovnice při zapnutí prázdná. Hra se spustí i s rozestavěnými figurkami (což je vlastně výhoda, pokud chceme pokračovat v rozehrané partii), ale matice začne skenovat okamžitě.</w:t>
      </w:r>
    </w:p>
    <w:p w14:paraId="3E143944" w14:textId="77777777" w:rsidR="001B732D" w:rsidRPr="001B732D" w:rsidRDefault="001B732D" w:rsidP="001B732D">
      <w:pPr>
        <w:pStyle w:val="Standard"/>
        <w:rPr>
          <w:color w:val="FF0000"/>
        </w:rPr>
      </w:pPr>
    </w:p>
    <w:p w14:paraId="28E5BE92" w14:textId="77777777" w:rsidR="001B732D" w:rsidRPr="001B732D" w:rsidRDefault="001B732D" w:rsidP="00F81A95">
      <w:pPr>
        <w:pStyle w:val="Nadpis3"/>
      </w:pPr>
      <w:bookmarkStart w:id="59" w:name="_Toc219572410"/>
      <w:r w:rsidRPr="001B732D">
        <w:t>3.3.4 Plány do budoucna a rozšíření</w:t>
      </w:r>
      <w:bookmarkEnd w:id="59"/>
    </w:p>
    <w:p w14:paraId="10CCAADA" w14:textId="7C17CC77" w:rsidR="001B732D" w:rsidRPr="001B732D" w:rsidRDefault="001B732D" w:rsidP="00F81A95">
      <w:r w:rsidRPr="001B732D">
        <w:t xml:space="preserve">Projekt je navržen tak, aby se dal dále rozvíjet. </w:t>
      </w:r>
      <w:r w:rsidR="00F84DD4">
        <w:t>Příklady možného rozšíření:</w:t>
      </w:r>
    </w:p>
    <w:p w14:paraId="16C32F6F" w14:textId="77777777" w:rsidR="001B732D" w:rsidRPr="001B732D" w:rsidRDefault="001B732D" w:rsidP="001B732D">
      <w:pPr>
        <w:pStyle w:val="Standard"/>
        <w:rPr>
          <w:color w:val="FF0000"/>
        </w:rPr>
      </w:pPr>
    </w:p>
    <w:p w14:paraId="58FF7EAE" w14:textId="77777777" w:rsidR="001B732D" w:rsidRPr="001B732D" w:rsidRDefault="001B732D" w:rsidP="00F81A95">
      <w:pPr>
        <w:pStyle w:val="Odstavecseseznamem"/>
        <w:numPr>
          <w:ilvl w:val="0"/>
          <w:numId w:val="21"/>
        </w:numPr>
      </w:pPr>
      <w:r w:rsidRPr="006D567A">
        <w:rPr>
          <w:rStyle w:val="Nadpis4Char"/>
        </w:rPr>
        <w:t>Analýza hry:</w:t>
      </w:r>
      <w:r w:rsidRPr="001B732D">
        <w:t xml:space="preserve"> Plánuji propojit šachovnici s externím počítačem (např. Raspberry Pi), na kterém poběží silný šachový engine Stockfish. Ten by mohl v reálném čase hodnotit kvalitu tahů, podobně jako to dělá web Chess.com.</w:t>
      </w:r>
    </w:p>
    <w:p w14:paraId="5CABAC61" w14:textId="77777777" w:rsidR="001B732D" w:rsidRPr="001B732D" w:rsidRDefault="001B732D" w:rsidP="001B732D">
      <w:pPr>
        <w:pStyle w:val="Standard"/>
        <w:rPr>
          <w:color w:val="FF0000"/>
        </w:rPr>
      </w:pPr>
    </w:p>
    <w:p w14:paraId="62664691" w14:textId="4100F6E8" w:rsidR="009B2B61" w:rsidRDefault="001B732D" w:rsidP="00F81A95">
      <w:pPr>
        <w:pStyle w:val="Odstavecseseznamem"/>
        <w:numPr>
          <w:ilvl w:val="0"/>
          <w:numId w:val="21"/>
        </w:numPr>
      </w:pPr>
      <w:r w:rsidRPr="006D567A">
        <w:rPr>
          <w:rStyle w:val="Nadpis4Char"/>
        </w:rPr>
        <w:t>Chytrá domácnost (Smart Home):</w:t>
      </w:r>
      <w:r w:rsidRPr="001B732D">
        <w:t xml:space="preserve"> Chtěl bych do kódu přidat protokol MQTT. Díky tomu by se šachovnice mohla připojit do systému Home Assistant. To by umožnilo ovládat ambientní osvětlení šachovnice nebo ji integrovat do Apple HomeKitu jako chytré zařízení.</w:t>
      </w:r>
    </w:p>
    <w:p w14:paraId="1B941AB9" w14:textId="77777777" w:rsidR="009B2B61" w:rsidRDefault="009B2B61" w:rsidP="00744430">
      <w:pPr>
        <w:pStyle w:val="Standard"/>
        <w:jc w:val="both"/>
        <w:rPr>
          <w:color w:val="FF0000"/>
        </w:rPr>
      </w:pPr>
    </w:p>
    <w:p w14:paraId="61804165" w14:textId="77777777" w:rsidR="009B2B61" w:rsidRDefault="009B2B61" w:rsidP="00744430">
      <w:pPr>
        <w:pStyle w:val="Standard"/>
        <w:jc w:val="both"/>
        <w:rPr>
          <w:color w:val="FF0000"/>
        </w:rPr>
      </w:pPr>
    </w:p>
    <w:p w14:paraId="59C8380A" w14:textId="77777777" w:rsidR="009B2B61" w:rsidRDefault="009B2B61" w:rsidP="00744430">
      <w:pPr>
        <w:pStyle w:val="Standard"/>
        <w:jc w:val="both"/>
        <w:rPr>
          <w:color w:val="FF0000"/>
        </w:rPr>
      </w:pPr>
    </w:p>
    <w:p w14:paraId="2BEE5467" w14:textId="77777777" w:rsidR="009B2B61" w:rsidRDefault="009B2B61" w:rsidP="00744430">
      <w:pPr>
        <w:pStyle w:val="Standard"/>
        <w:jc w:val="both"/>
        <w:rPr>
          <w:color w:val="FF0000"/>
        </w:rPr>
      </w:pPr>
    </w:p>
    <w:p w14:paraId="4107604F" w14:textId="77777777" w:rsidR="009B2B61" w:rsidRDefault="009B2B61" w:rsidP="00744430">
      <w:pPr>
        <w:pStyle w:val="Standard"/>
        <w:jc w:val="both"/>
        <w:rPr>
          <w:color w:val="FF0000"/>
        </w:rPr>
      </w:pPr>
    </w:p>
    <w:p w14:paraId="15AC9EB5" w14:textId="7128B07B" w:rsidR="009B2B61" w:rsidRDefault="009B2B61" w:rsidP="00744430">
      <w:pPr>
        <w:pStyle w:val="Standard"/>
        <w:jc w:val="both"/>
        <w:rPr>
          <w:color w:val="FF0000"/>
        </w:rPr>
        <w:sectPr w:rsidR="009B2B61">
          <w:pgSz w:w="11905" w:h="16837"/>
          <w:pgMar w:top="681" w:right="779" w:bottom="891" w:left="1134" w:header="708" w:footer="708" w:gutter="0"/>
          <w:cols w:space="708"/>
        </w:sectPr>
      </w:pPr>
    </w:p>
    <w:p w14:paraId="1A514555" w14:textId="27488FAF" w:rsidR="009B2B61" w:rsidRDefault="00184DA9" w:rsidP="0023420F">
      <w:pPr>
        <w:pStyle w:val="Nadpis1"/>
        <w:numPr>
          <w:ilvl w:val="0"/>
          <w:numId w:val="29"/>
        </w:numPr>
      </w:pPr>
      <w:bookmarkStart w:id="60" w:name="_Toc219572411"/>
      <w:r>
        <w:lastRenderedPageBreak/>
        <w:t>Návrh mechanických částí zařízení</w:t>
      </w:r>
      <w:bookmarkEnd w:id="60"/>
    </w:p>
    <w:p w14:paraId="3ADD9938" w14:textId="77777777" w:rsidR="009B2B61" w:rsidRDefault="009B2B61" w:rsidP="009B2B61">
      <w:pPr>
        <w:pStyle w:val="Standard"/>
        <w:jc w:val="both"/>
      </w:pPr>
    </w:p>
    <w:p w14:paraId="14E433C1" w14:textId="77777777" w:rsidR="0047702B" w:rsidRDefault="0047702B" w:rsidP="0047702B">
      <w:pPr>
        <w:rPr>
          <w:rFonts w:eastAsia="Arial Unicode MS"/>
        </w:rPr>
      </w:pPr>
      <w:r w:rsidRPr="0047702B">
        <w:rPr>
          <w:rFonts w:eastAsia="Arial Unicode MS"/>
        </w:rPr>
        <w:t xml:space="preserve">Celá konstrukce šachovnice byla od základu navržena v CAD softwaru </w:t>
      </w:r>
      <w:r w:rsidRPr="0047702B">
        <w:rPr>
          <w:rFonts w:eastAsia="Arial Unicode MS"/>
          <w:b/>
          <w:bCs/>
        </w:rPr>
        <w:t>Autodesk Fusion 360</w:t>
      </w:r>
      <w:r w:rsidRPr="0047702B">
        <w:rPr>
          <w:rFonts w:eastAsia="Arial Unicode MS"/>
        </w:rPr>
        <w:t xml:space="preserve">. Toto řešení bylo zvoleno kvůli možnosti přesného lícování vnitřních komponent s vnějším šasi. Finální model byl následně realizován pomocí </w:t>
      </w:r>
      <w:r w:rsidRPr="0047702B">
        <w:rPr>
          <w:rFonts w:eastAsia="Arial Unicode MS"/>
          <w:b/>
          <w:bCs/>
        </w:rPr>
        <w:t>3D tisku</w:t>
      </w:r>
      <w:r w:rsidRPr="0047702B">
        <w:rPr>
          <w:rFonts w:eastAsia="Arial Unicode MS"/>
        </w:rPr>
        <w:t>, což umožnilo vytvořit specifické držáky a šachty pro senzory přímo na míru.</w:t>
      </w:r>
    </w:p>
    <w:p w14:paraId="652B0654" w14:textId="77777777" w:rsidR="0047702B" w:rsidRPr="0047702B" w:rsidRDefault="0047702B" w:rsidP="0047702B">
      <w:pPr>
        <w:rPr>
          <w:rFonts w:eastAsia="Arial Unicode MS"/>
        </w:rPr>
      </w:pPr>
    </w:p>
    <w:p w14:paraId="11A2253E" w14:textId="316F6960" w:rsidR="0047702B" w:rsidRDefault="0047702B" w:rsidP="0047702B">
      <w:pPr>
        <w:rPr>
          <w:rFonts w:eastAsia="Arial Unicode MS"/>
        </w:rPr>
      </w:pPr>
      <w:r w:rsidRPr="0047702B">
        <w:rPr>
          <w:rFonts w:eastAsia="Arial Unicode MS"/>
          <w:b/>
          <w:bCs/>
        </w:rPr>
        <w:t>Vnější a vnitřní konstrukce:</w:t>
      </w:r>
      <w:r w:rsidRPr="0047702B">
        <w:rPr>
          <w:rFonts w:eastAsia="Arial Unicode MS"/>
        </w:rPr>
        <w:t xml:space="preserve"> Vnější část zařízení slouží jako designové šasi s integrovanými otvory pro USB-C konektor, vypínač a ovládací tlačítka. Vnitřní prostor je rozdělen na několik sekcí, které oddělují napájecí část (akumulátory) od citlivé řídicí elektroniky a matice senzorů. Kompletace probíhala postupným vkládáním komponent do vytištěných lůžek a jejich následným zajištěním.</w:t>
      </w:r>
    </w:p>
    <w:p w14:paraId="66FFB14A" w14:textId="77777777" w:rsidR="0047702B" w:rsidRPr="0047702B" w:rsidRDefault="0047702B" w:rsidP="0047702B">
      <w:pPr>
        <w:rPr>
          <w:rFonts w:eastAsia="Arial Unicode MS"/>
        </w:rPr>
      </w:pPr>
    </w:p>
    <w:p w14:paraId="147B82DC" w14:textId="3450948C" w:rsidR="0047702B" w:rsidRDefault="0047702B" w:rsidP="0047702B">
      <w:pPr>
        <w:rPr>
          <w:rFonts w:eastAsia="Arial Unicode MS"/>
        </w:rPr>
      </w:pPr>
      <w:r w:rsidRPr="0047702B">
        <w:rPr>
          <w:rFonts w:eastAsia="Arial Unicode MS"/>
          <w:b/>
          <w:bCs/>
        </w:rPr>
        <w:t>Bezpečnost a odolnost:</w:t>
      </w:r>
      <w:r w:rsidRPr="0047702B">
        <w:rPr>
          <w:rFonts w:eastAsia="Arial Unicode MS"/>
        </w:rPr>
        <w:t xml:space="preserve"> Krabička poskytuje základní ochranu proti prachu a mechanickému poškození vnitřních spojů. Vzhledem k tomu, že je zařízení určeno pro interiérové použití, nebyla vyžadována vysoká voděodolnost (standard IP). Materiál (PLA) je dostatečně pevný pro běžnou manipulaci a bezpečně izoluje veškeré elektrické spoje.</w:t>
      </w:r>
    </w:p>
    <w:p w14:paraId="34C14A2E" w14:textId="77777777" w:rsidR="0047702B" w:rsidRPr="0047702B" w:rsidRDefault="0047702B" w:rsidP="0047702B">
      <w:pPr>
        <w:rPr>
          <w:rFonts w:eastAsia="Arial Unicode MS"/>
        </w:rPr>
      </w:pPr>
    </w:p>
    <w:p w14:paraId="6157E266" w14:textId="6981B21C" w:rsidR="0047702B" w:rsidRDefault="0047702B" w:rsidP="0047702B">
      <w:pPr>
        <w:rPr>
          <w:rFonts w:eastAsia="Arial Unicode MS"/>
        </w:rPr>
      </w:pPr>
      <w:r w:rsidRPr="0047702B">
        <w:rPr>
          <w:rFonts w:eastAsia="Arial Unicode MS"/>
          <w:b/>
          <w:bCs/>
        </w:rPr>
        <w:t>Servisní přístup:</w:t>
      </w:r>
      <w:r w:rsidRPr="0047702B">
        <w:rPr>
          <w:rFonts w:eastAsia="Arial Unicode MS"/>
        </w:rPr>
        <w:t xml:space="preserve"> Konstrukce je navržena s ohledem na snadnou opravitelnost. </w:t>
      </w:r>
      <w:r>
        <w:rPr>
          <w:rFonts w:eastAsia="Arial Unicode MS"/>
        </w:rPr>
        <w:t>Vrchní</w:t>
      </w:r>
      <w:r w:rsidRPr="0047702B">
        <w:rPr>
          <w:rFonts w:eastAsia="Arial Unicode MS"/>
        </w:rPr>
        <w:t xml:space="preserve"> víko je odnímatelné (upevněné pomocí šroubů), což umožňuje rychlý přístup k bateriím i kabeláži v případě potřeby servisu nebo úpravy hardwaru.</w:t>
      </w:r>
    </w:p>
    <w:p w14:paraId="3485574B" w14:textId="041C23A8" w:rsidR="0047702B" w:rsidRPr="0047702B" w:rsidRDefault="0047702B" w:rsidP="0047702B">
      <w:pPr>
        <w:rPr>
          <w:rFonts w:eastAsia="Arial Unicode MS"/>
        </w:rPr>
      </w:pPr>
    </w:p>
    <w:p w14:paraId="039550E7" w14:textId="6909A0FC" w:rsidR="009C1F6A" w:rsidRDefault="0047702B" w:rsidP="0047702B">
      <w:pPr>
        <w:rPr>
          <w:rFonts w:eastAsia="Arial Unicode MS"/>
        </w:rPr>
      </w:pPr>
      <w:r w:rsidRPr="0047702B">
        <w:rPr>
          <w:rFonts w:eastAsia="Arial Unicode MS"/>
          <w:b/>
          <w:bCs/>
        </w:rPr>
        <w:t>Budoucí vylepšení:</w:t>
      </w:r>
      <w:r w:rsidRPr="0047702B">
        <w:rPr>
          <w:rFonts w:eastAsia="Arial Unicode MS"/>
        </w:rPr>
        <w:t xml:space="preserve"> Aktuální verze krabičky je plně funkční, nicméně v budoucnu plánuji vylepšení v podobě povrchové úpravy (broušení a lakování) pro luxusnější vzhled</w:t>
      </w:r>
      <w:r>
        <w:rPr>
          <w:rFonts w:eastAsia="Arial Unicode MS"/>
        </w:rPr>
        <w:t xml:space="preserve"> </w:t>
      </w:r>
      <w:r w:rsidR="000111C4">
        <w:rPr>
          <w:rFonts w:eastAsia="Arial Unicode MS"/>
        </w:rPr>
        <w:t xml:space="preserve">či kompletně jiný desing </w:t>
      </w:r>
      <w:r w:rsidR="00997325">
        <w:rPr>
          <w:rFonts w:eastAsia="Arial Unicode MS"/>
        </w:rPr>
        <w:t xml:space="preserve">pro jednodušší </w:t>
      </w:r>
      <w:r w:rsidR="009C1F6A">
        <w:rPr>
          <w:rFonts w:eastAsia="Arial Unicode MS"/>
        </w:rPr>
        <w:t>manipulaci</w:t>
      </w:r>
      <w:r w:rsidRPr="0047702B">
        <w:rPr>
          <w:rFonts w:eastAsia="Arial Unicode MS"/>
        </w:rPr>
        <w:t xml:space="preserve"> nebo integraci magnetického uzavírání víka pro ještě snazší přístup do útrob zařízení.</w:t>
      </w:r>
    </w:p>
    <w:p w14:paraId="39C22B73" w14:textId="77777777" w:rsidR="0047702B" w:rsidRPr="0047702B" w:rsidRDefault="0047702B" w:rsidP="0047702B">
      <w:pPr>
        <w:rPr>
          <w:rFonts w:eastAsia="Arial Unicode MS"/>
        </w:rPr>
      </w:pPr>
    </w:p>
    <w:p w14:paraId="25FAAFFD" w14:textId="77777777" w:rsidR="00CE4CCF" w:rsidRDefault="00CE4CCF" w:rsidP="009B2B61">
      <w:pPr>
        <w:pStyle w:val="Standard"/>
        <w:jc w:val="both"/>
      </w:pPr>
    </w:p>
    <w:p w14:paraId="461E5782" w14:textId="0B5F7DFD" w:rsidR="00236061" w:rsidRPr="00236061" w:rsidRDefault="009B2B61" w:rsidP="00236061">
      <w:pPr>
        <w:pStyle w:val="Nadpis2"/>
        <w:numPr>
          <w:ilvl w:val="1"/>
          <w:numId w:val="29"/>
        </w:numPr>
      </w:pPr>
      <w:r>
        <w:t xml:space="preserve"> </w:t>
      </w:r>
      <w:bookmarkStart w:id="61" w:name="_Toc219572412"/>
      <w:r w:rsidR="008747D8">
        <w:t>Výběr / návrh mechanických částí zařízení</w:t>
      </w:r>
      <w:bookmarkEnd w:id="61"/>
    </w:p>
    <w:p w14:paraId="2B16AD6C" w14:textId="77777777" w:rsidR="00930B3F" w:rsidRDefault="00930B3F" w:rsidP="00744430">
      <w:pPr>
        <w:pStyle w:val="Standard"/>
        <w:jc w:val="both"/>
        <w:rPr>
          <w:color w:val="FF0000"/>
        </w:rPr>
      </w:pPr>
    </w:p>
    <w:p w14:paraId="4CBD9ED5" w14:textId="69D7B586" w:rsidR="001A1A18" w:rsidRDefault="001A1A18" w:rsidP="001A1A18">
      <w:pPr>
        <w:rPr>
          <w:rFonts w:eastAsia="Arial Unicode MS"/>
        </w:rPr>
      </w:pPr>
      <w:r>
        <w:rPr>
          <w:noProof/>
        </w:rPr>
        <mc:AlternateContent>
          <mc:Choice Requires="wps">
            <w:drawing>
              <wp:anchor distT="0" distB="0" distL="114300" distR="114300" simplePos="0" relativeHeight="251658255" behindDoc="0" locked="0" layoutInCell="1" allowOverlap="1" wp14:anchorId="6AFF2863" wp14:editId="5E56CAC8">
                <wp:simplePos x="0" y="0"/>
                <wp:positionH relativeFrom="margin">
                  <wp:align>left</wp:align>
                </wp:positionH>
                <wp:positionV relativeFrom="paragraph">
                  <wp:posOffset>3903020</wp:posOffset>
                </wp:positionV>
                <wp:extent cx="2062716" cy="635"/>
                <wp:effectExtent l="0" t="0" r="0" b="6350"/>
                <wp:wrapTopAndBottom/>
                <wp:docPr id="1193230681" name="Textové pole 1"/>
                <wp:cNvGraphicFramePr/>
                <a:graphic xmlns:a="http://schemas.openxmlformats.org/drawingml/2006/main">
                  <a:graphicData uri="http://schemas.microsoft.com/office/word/2010/wordprocessingShape">
                    <wps:wsp>
                      <wps:cNvSpPr txBox="1"/>
                      <wps:spPr>
                        <a:xfrm>
                          <a:off x="0" y="0"/>
                          <a:ext cx="2062716" cy="635"/>
                        </a:xfrm>
                        <a:prstGeom prst="rect">
                          <a:avLst/>
                        </a:prstGeom>
                        <a:solidFill>
                          <a:prstClr val="white"/>
                        </a:solidFill>
                        <a:ln>
                          <a:noFill/>
                        </a:ln>
                      </wps:spPr>
                      <wps:txbx>
                        <w:txbxContent>
                          <w:p w14:paraId="52D3F7EE" w14:textId="45F469EE" w:rsidR="00047089" w:rsidRPr="006D75ED" w:rsidRDefault="00047089" w:rsidP="00047089">
                            <w:pPr>
                              <w:pStyle w:val="Titulek"/>
                              <w:rPr>
                                <w:rFonts w:eastAsia="Times New Roman" w:cs="Times New Roman"/>
                                <w:color w:val="FF0000"/>
                                <w:kern w:val="0"/>
                              </w:rPr>
                            </w:pPr>
                            <w:bookmarkStart w:id="62" w:name="_Toc219573687"/>
                            <w:r>
                              <w:t xml:space="preserve">Obrázek </w:t>
                            </w:r>
                            <w:fldSimple w:instr=" SEQ Obrázek \* ARABIC ">
                              <w:r w:rsidR="00FD50AE">
                                <w:rPr>
                                  <w:noProof/>
                                </w:rPr>
                                <w:t>17</w:t>
                              </w:r>
                            </w:fldSimple>
                            <w:r>
                              <w:t xml:space="preserve"> - model šachovnice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F2863" id="_x0000_s1034" type="#_x0000_t202" style="position:absolute;left:0;text-align:left;margin-left:0;margin-top:307.3pt;width:162.4pt;height:.05pt;z-index:25165825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HSGg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" stroked="f">
                <v:textbox style="mso-fit-shape-to-text:t" inset="0,0,0,0">
                  <w:txbxContent>
                    <w:p w14:paraId="52D3F7EE" w14:textId="45F469EE" w:rsidR="00047089" w:rsidRPr="006D75ED" w:rsidRDefault="00047089" w:rsidP="00047089">
                      <w:pPr>
                        <w:pStyle w:val="Titulek"/>
                        <w:rPr>
                          <w:rFonts w:eastAsia="Times New Roman" w:cs="Times New Roman"/>
                          <w:color w:val="FF0000"/>
                          <w:kern w:val="0"/>
                        </w:rPr>
                      </w:pPr>
                      <w:bookmarkStart w:id="63" w:name="_Toc219573687"/>
                      <w:r>
                        <w:t xml:space="preserve">Obrázek </w:t>
                      </w:r>
                      <w:fldSimple w:instr=" SEQ Obrázek \* ARABIC ">
                        <w:r w:rsidR="00FD50AE">
                          <w:rPr>
                            <w:noProof/>
                          </w:rPr>
                          <w:t>17</w:t>
                        </w:r>
                      </w:fldSimple>
                      <w:r>
                        <w:t xml:space="preserve"> - model šachovnice</w:t>
                      </w:r>
                      <w:bookmarkEnd w:id="63"/>
                    </w:p>
                  </w:txbxContent>
                </v:textbox>
                <w10:wrap type="topAndBottom" anchorx="margin"/>
              </v:shape>
            </w:pict>
          </mc:Fallback>
        </mc:AlternateContent>
      </w:r>
      <w:r w:rsidR="007F3B28" w:rsidRPr="007F3B28">
        <w:rPr>
          <w:rFonts w:eastAsia="Arial Unicode MS"/>
        </w:rPr>
        <w:t xml:space="preserve">Kompletní mechanický návrh šachovnice i všech figurek byl autorsky zpracován v softwaru </w:t>
      </w:r>
      <w:r w:rsidR="007F3B28" w:rsidRPr="007F3B28">
        <w:rPr>
          <w:rFonts w:eastAsia="Arial Unicode MS"/>
          <w:b/>
          <w:bCs/>
        </w:rPr>
        <w:t>Autodesk Fusion 360</w:t>
      </w:r>
      <w:r w:rsidR="007F3B28" w:rsidRPr="007F3B28">
        <w:rPr>
          <w:rFonts w:eastAsia="Arial Unicode MS"/>
        </w:rPr>
        <w:t>, což umožnilo vytvořit vnější designové šasi s integrovanými ovládacími prvky a složitou vnitřní strukturu pro přesné uložení senzorů, elektroniky a akumulátorů</w:t>
      </w:r>
      <w:r w:rsidR="005877F7">
        <w:rPr>
          <w:rFonts w:eastAsia="Arial Unicode MS"/>
        </w:rPr>
        <w:t xml:space="preserve">. </w:t>
      </w:r>
      <w:r w:rsidR="00555FF3" w:rsidRPr="00555FF3">
        <w:rPr>
          <w:rFonts w:eastAsia="Arial Unicode MS"/>
        </w:rPr>
        <w:t>Výroba byla realizována technologií 3D tisku z materiálu PLA, přičemž důraz byl kladen na konstrukční pevnost a servisovatelnost</w:t>
      </w:r>
      <w:r w:rsidR="00D60FF3">
        <w:rPr>
          <w:rFonts w:eastAsia="Arial Unicode MS"/>
        </w:rPr>
        <w:t xml:space="preserve">. </w:t>
      </w:r>
      <w:r w:rsidR="005F6118">
        <w:rPr>
          <w:rFonts w:eastAsia="Arial Unicode MS"/>
        </w:rPr>
        <w:t>S</w:t>
      </w:r>
      <w:r w:rsidR="00555FF3" w:rsidRPr="00555FF3">
        <w:rPr>
          <w:rFonts w:eastAsia="Arial Unicode MS"/>
        </w:rPr>
        <w:t>podní víko je navrženo jako odnímatelné pro snadný přístup k hardwaru.</w:t>
      </w:r>
    </w:p>
    <w:p w14:paraId="3AB15116" w14:textId="0F0C1A3A" w:rsidR="00391212" w:rsidRPr="000F4731" w:rsidRDefault="00EA02DE" w:rsidP="000F4731">
      <w:pPr>
        <w:pStyle w:val="Nadpis3"/>
        <w:rPr>
          <w:rFonts w:eastAsia="Arial Unicode MS"/>
        </w:rPr>
      </w:pPr>
      <w:bookmarkStart w:id="64" w:name="_Toc219572413"/>
      <w:r w:rsidRPr="00EA02DE">
        <w:rPr>
          <w:rFonts w:eastAsia="Arial Unicode MS"/>
          <w:noProof/>
        </w:rPr>
        <w:drawing>
          <wp:anchor distT="0" distB="0" distL="114300" distR="114300" simplePos="0" relativeHeight="251658264" behindDoc="0" locked="0" layoutInCell="1" allowOverlap="1" wp14:anchorId="21DF9174" wp14:editId="17B9639D">
            <wp:simplePos x="0" y="0"/>
            <wp:positionH relativeFrom="column">
              <wp:posOffset>-13335</wp:posOffset>
            </wp:positionH>
            <wp:positionV relativeFrom="paragraph">
              <wp:posOffset>33020</wp:posOffset>
            </wp:positionV>
            <wp:extent cx="6243320" cy="3053715"/>
            <wp:effectExtent l="0" t="0" r="5080" b="0"/>
            <wp:wrapTopAndBottom/>
            <wp:docPr id="2035671857" name="Obrázek 1" descr="Obsah obrázku šachová figurka, desková hra, šachy&#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857" name="Obrázek 1" descr="Obsah obrázku šachová figurka, desková hra, šachy&#10;&#10;Obsah generovaný pomocí AI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6243320" cy="3053715"/>
                    </a:xfrm>
                    <a:prstGeom prst="rect">
                      <a:avLst/>
                    </a:prstGeom>
                  </pic:spPr>
                </pic:pic>
              </a:graphicData>
            </a:graphic>
            <wp14:sizeRelH relativeFrom="margin">
              <wp14:pctWidth>0</wp14:pctWidth>
            </wp14:sizeRelH>
            <wp14:sizeRelV relativeFrom="margin">
              <wp14:pctHeight>0</wp14:pctHeight>
            </wp14:sizeRelV>
          </wp:anchor>
        </w:drawing>
      </w:r>
      <w:r w:rsidR="001A1A18">
        <w:rPr>
          <w:rFonts w:eastAsia="Arial Unicode MS"/>
        </w:rPr>
        <w:br w:type="page"/>
      </w:r>
      <w:r w:rsidR="00315F41" w:rsidRPr="001E0819">
        <w:rPr>
          <w:noProof/>
        </w:rPr>
        <w:lastRenderedPageBreak/>
        <w:drawing>
          <wp:anchor distT="0" distB="0" distL="114300" distR="114300" simplePos="0" relativeHeight="251658261" behindDoc="0" locked="0" layoutInCell="1" allowOverlap="1" wp14:anchorId="665229FD" wp14:editId="5656E33A">
            <wp:simplePos x="0" y="0"/>
            <wp:positionH relativeFrom="margin">
              <wp:align>left</wp:align>
            </wp:positionH>
            <wp:positionV relativeFrom="paragraph">
              <wp:posOffset>210939</wp:posOffset>
            </wp:positionV>
            <wp:extent cx="5858618" cy="2934586"/>
            <wp:effectExtent l="0" t="0" r="8890" b="0"/>
            <wp:wrapTopAndBottom/>
            <wp:docPr id="1549775752" name="Obrázek 14" descr="Obsah obrázku šachová figurka, území, šachy, venku&#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5752" name="Obrázek 14" descr="Obsah obrázku šachová figurka, území, šachy, venku&#10;&#10;Obsah generovaný pomocí AI může být nesprávný."/>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58618" cy="2934586"/>
                    </a:xfrm>
                    <a:prstGeom prst="rect">
                      <a:avLst/>
                    </a:prstGeom>
                    <a:noFill/>
                    <a:ln>
                      <a:noFill/>
                    </a:ln>
                  </pic:spPr>
                </pic:pic>
              </a:graphicData>
            </a:graphic>
          </wp:anchor>
        </w:drawing>
      </w:r>
      <w:r w:rsidR="00406BD7" w:rsidRPr="00933C5F">
        <w:rPr>
          <w:rFonts w:eastAsia="Arial Unicode MS"/>
          <w:noProof/>
        </w:rPr>
        <w:drawing>
          <wp:anchor distT="0" distB="0" distL="114300" distR="114300" simplePos="0" relativeHeight="251658256" behindDoc="0" locked="0" layoutInCell="1" allowOverlap="1" wp14:anchorId="1C2E2A44" wp14:editId="6CF4666F">
            <wp:simplePos x="0" y="0"/>
            <wp:positionH relativeFrom="margin">
              <wp:align>left</wp:align>
            </wp:positionH>
            <wp:positionV relativeFrom="paragraph">
              <wp:posOffset>3245780</wp:posOffset>
            </wp:positionV>
            <wp:extent cx="5826125" cy="2918460"/>
            <wp:effectExtent l="0" t="0" r="3175" b="0"/>
            <wp:wrapTopAndBottom/>
            <wp:docPr id="1154007380" name="Obrázek 12" descr="Obsah obrázku šachová figurka, venku, šachy, Šachovnic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7380" name="Obrázek 12" descr="Obsah obrázku šachová figurka, venku, šachy, Šachovnice&#10;&#10;Obsah generovaný pomocí AI může být nesprávný."/>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6125"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285">
        <w:rPr>
          <w:noProof/>
        </w:rPr>
        <mc:AlternateContent>
          <mc:Choice Requires="wps">
            <w:drawing>
              <wp:anchor distT="0" distB="0" distL="114300" distR="114300" simplePos="0" relativeHeight="251658258" behindDoc="0" locked="0" layoutInCell="1" allowOverlap="1" wp14:anchorId="1A012474" wp14:editId="7258EE1A">
                <wp:simplePos x="0" y="0"/>
                <wp:positionH relativeFrom="margin">
                  <wp:align>left</wp:align>
                </wp:positionH>
                <wp:positionV relativeFrom="paragraph">
                  <wp:posOffset>3143279</wp:posOffset>
                </wp:positionV>
                <wp:extent cx="5858510" cy="635"/>
                <wp:effectExtent l="0" t="0" r="8890" b="6350"/>
                <wp:wrapTopAndBottom/>
                <wp:docPr id="491207843" name="Textové pole 1"/>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4A867948" w14:textId="1E0ABBD7" w:rsidR="002F4285" w:rsidRPr="00CA1466" w:rsidRDefault="002F4285" w:rsidP="002F4285">
                            <w:pPr>
                              <w:pStyle w:val="Titulek"/>
                              <w:rPr>
                                <w:b/>
                                <w:noProof/>
                                <w:color w:val="000000" w:themeColor="text1"/>
                                <w:kern w:val="0"/>
                                <w:sz w:val="24"/>
                                <w:szCs w:val="24"/>
                              </w:rPr>
                            </w:pPr>
                            <w:bookmarkStart w:id="65" w:name="_Toc219573688"/>
                            <w:r>
                              <w:t xml:space="preserve">Obrázek </w:t>
                            </w:r>
                            <w:fldSimple w:instr=" SEQ Obrázek \* ARABIC ">
                              <w:r w:rsidR="00FD50AE">
                                <w:rPr>
                                  <w:noProof/>
                                </w:rPr>
                                <w:t>18</w:t>
                              </w:r>
                            </w:fldSimple>
                            <w:r>
                              <w:t xml:space="preserve"> – render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12474" id="_x0000_s1035" type="#_x0000_t202" style="position:absolute;left:0;text-align:left;margin-left:0;margin-top:247.5pt;width:461.3pt;height:.05pt;z-index:25165825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GxGQIAAD8EAAAOAAAAZHJzL2Uyb0RvYy54bWysU1Fr2zAQfh/sPwi9L046WjoTp2QpGYPQ&#10;FtLRZ0WWY4Gs005K7OzX7yTbydb1qQyDfNKd7nTf993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" stroked="f">
                <v:textbox style="mso-fit-shape-to-text:t" inset="0,0,0,0">
                  <w:txbxContent>
                    <w:p w14:paraId="4A867948" w14:textId="1E0ABBD7" w:rsidR="002F4285" w:rsidRPr="00CA1466" w:rsidRDefault="002F4285" w:rsidP="002F4285">
                      <w:pPr>
                        <w:pStyle w:val="Titulek"/>
                        <w:rPr>
                          <w:b/>
                          <w:noProof/>
                          <w:color w:val="000000" w:themeColor="text1"/>
                          <w:kern w:val="0"/>
                          <w:sz w:val="24"/>
                          <w:szCs w:val="24"/>
                        </w:rPr>
                      </w:pPr>
                      <w:bookmarkStart w:id="66" w:name="_Toc219573688"/>
                      <w:r>
                        <w:t xml:space="preserve">Obrázek </w:t>
                      </w:r>
                      <w:fldSimple w:instr=" SEQ Obrázek \* ARABIC ">
                        <w:r w:rsidR="00FD50AE">
                          <w:rPr>
                            <w:noProof/>
                          </w:rPr>
                          <w:t>18</w:t>
                        </w:r>
                      </w:fldSimple>
                      <w:r>
                        <w:t xml:space="preserve"> – render 1</w:t>
                      </w:r>
                      <w:bookmarkEnd w:id="66"/>
                    </w:p>
                  </w:txbxContent>
                </v:textbox>
                <w10:wrap type="topAndBottom" anchorx="margin"/>
              </v:shape>
            </w:pict>
          </mc:Fallback>
        </mc:AlternateContent>
      </w:r>
      <w:r w:rsidR="00D02AB7" w:rsidRPr="00D02AB7">
        <w:rPr>
          <w:rFonts w:eastAsia="Arial Unicode MS"/>
        </w:rPr>
        <w:t>4.1.1 Rendery modelu:</w:t>
      </w:r>
      <w:bookmarkEnd w:id="64"/>
    </w:p>
    <w:p w14:paraId="4097D182" w14:textId="5AD6188A" w:rsidR="005B7ACF" w:rsidRPr="005B7ACF" w:rsidRDefault="00D54D35" w:rsidP="005B7ACF">
      <w:pPr>
        <w:widowControl w:val="0"/>
        <w:suppressAutoHyphens/>
        <w:autoSpaceDN w:val="0"/>
        <w:jc w:val="left"/>
        <w:textAlignment w:val="baseline"/>
        <w:rPr>
          <w:rFonts w:eastAsia="Arial Unicode MS"/>
        </w:rPr>
      </w:pPr>
      <w:r w:rsidRPr="00072E25">
        <w:rPr>
          <w:rFonts w:eastAsia="Arial Unicode MS"/>
          <w:noProof/>
        </w:rPr>
        <w:drawing>
          <wp:anchor distT="0" distB="0" distL="114300" distR="114300" simplePos="0" relativeHeight="251658257" behindDoc="0" locked="0" layoutInCell="1" allowOverlap="1" wp14:anchorId="189785B5" wp14:editId="62785852">
            <wp:simplePos x="0" y="0"/>
            <wp:positionH relativeFrom="margin">
              <wp:align>left</wp:align>
            </wp:positionH>
            <wp:positionV relativeFrom="paragraph">
              <wp:posOffset>6284138</wp:posOffset>
            </wp:positionV>
            <wp:extent cx="5826125" cy="2917825"/>
            <wp:effectExtent l="0" t="0" r="3175" b="0"/>
            <wp:wrapTopAndBottom/>
            <wp:docPr id="33626649" name="Obrázek 18" descr="Obsah obrázku venku, budova, obloha, územ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649" name="Obrázek 18" descr="Obsah obrázku venku, budova, obloha, území&#10;&#10;Obsah generovaný pomocí AI může být nesprávný."/>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2612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731">
        <w:rPr>
          <w:noProof/>
        </w:rPr>
        <mc:AlternateContent>
          <mc:Choice Requires="wps">
            <w:drawing>
              <wp:anchor distT="0" distB="0" distL="114300" distR="114300" simplePos="0" relativeHeight="251658260" behindDoc="0" locked="0" layoutInCell="1" allowOverlap="1" wp14:anchorId="0B97F75B" wp14:editId="21201D3A">
                <wp:simplePos x="0" y="0"/>
                <wp:positionH relativeFrom="margin">
                  <wp:align>left</wp:align>
                </wp:positionH>
                <wp:positionV relativeFrom="paragraph">
                  <wp:posOffset>8893499</wp:posOffset>
                </wp:positionV>
                <wp:extent cx="5826125" cy="361507"/>
                <wp:effectExtent l="0" t="0" r="3175" b="635"/>
                <wp:wrapTopAndBottom/>
                <wp:docPr id="2078795577" name="Textové pole 1"/>
                <wp:cNvGraphicFramePr/>
                <a:graphic xmlns:a="http://schemas.openxmlformats.org/drawingml/2006/main">
                  <a:graphicData uri="http://schemas.microsoft.com/office/word/2010/wordprocessingShape">
                    <wps:wsp>
                      <wps:cNvSpPr txBox="1"/>
                      <wps:spPr>
                        <a:xfrm>
                          <a:off x="0" y="0"/>
                          <a:ext cx="5826125" cy="361507"/>
                        </a:xfrm>
                        <a:prstGeom prst="rect">
                          <a:avLst/>
                        </a:prstGeom>
                        <a:solidFill>
                          <a:prstClr val="white"/>
                        </a:solidFill>
                        <a:ln>
                          <a:noFill/>
                        </a:ln>
                      </wps:spPr>
                      <wps:txbx>
                        <w:txbxContent>
                          <w:p w14:paraId="26414BCB" w14:textId="547D4008" w:rsidR="002F4285" w:rsidRPr="0056312A" w:rsidRDefault="002F4285" w:rsidP="002F4285">
                            <w:pPr>
                              <w:pStyle w:val="Titulek"/>
                              <w:rPr>
                                <w:rFonts w:eastAsia="Times New Roman" w:cs="Times New Roman"/>
                                <w:noProof/>
                                <w:kern w:val="0"/>
                              </w:rPr>
                            </w:pPr>
                            <w:bookmarkStart w:id="67" w:name="_Toc219573689"/>
                            <w:r>
                              <w:t xml:space="preserve">Obrázek </w:t>
                            </w:r>
                            <w:fldSimple w:instr=" SEQ Obrázek \* ARABIC ">
                              <w:r w:rsidR="00FD50AE">
                                <w:rPr>
                                  <w:noProof/>
                                </w:rPr>
                                <w:t>19</w:t>
                              </w:r>
                            </w:fldSimple>
                            <w:r>
                              <w:t xml:space="preserve"> - render 3</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7F75B" id="_x0000_s1036" type="#_x0000_t202" style="position:absolute;margin-left:0;margin-top:700.3pt;width:458.75pt;height:28.45pt;z-index:2516582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VpHAIAAEM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" stroked="f">
                <v:textbox inset="0,0,0,0">
                  <w:txbxContent>
                    <w:p w14:paraId="26414BCB" w14:textId="547D4008" w:rsidR="002F4285" w:rsidRPr="0056312A" w:rsidRDefault="002F4285" w:rsidP="002F4285">
                      <w:pPr>
                        <w:pStyle w:val="Titulek"/>
                        <w:rPr>
                          <w:rFonts w:eastAsia="Times New Roman" w:cs="Times New Roman"/>
                          <w:noProof/>
                          <w:kern w:val="0"/>
                        </w:rPr>
                      </w:pPr>
                      <w:bookmarkStart w:id="68" w:name="_Toc219573689"/>
                      <w:r>
                        <w:t xml:space="preserve">Obrázek </w:t>
                      </w:r>
                      <w:fldSimple w:instr=" SEQ Obrázek \* ARABIC ">
                        <w:r w:rsidR="00FD50AE">
                          <w:rPr>
                            <w:noProof/>
                          </w:rPr>
                          <w:t>19</w:t>
                        </w:r>
                      </w:fldSimple>
                      <w:r>
                        <w:t xml:space="preserve"> - render 3</w:t>
                      </w:r>
                      <w:bookmarkEnd w:id="68"/>
                    </w:p>
                  </w:txbxContent>
                </v:textbox>
                <w10:wrap type="topAndBottom" anchorx="margin"/>
              </v:shape>
            </w:pict>
          </mc:Fallback>
        </mc:AlternateContent>
      </w:r>
      <w:r w:rsidR="00406BD7">
        <w:rPr>
          <w:noProof/>
        </w:rPr>
        <mc:AlternateContent>
          <mc:Choice Requires="wps">
            <w:drawing>
              <wp:anchor distT="0" distB="0" distL="114300" distR="114300" simplePos="0" relativeHeight="251658259" behindDoc="1" locked="0" layoutInCell="1" allowOverlap="1" wp14:anchorId="4448D4E1" wp14:editId="3AC24441">
                <wp:simplePos x="0" y="0"/>
                <wp:positionH relativeFrom="margin">
                  <wp:align>left</wp:align>
                </wp:positionH>
                <wp:positionV relativeFrom="paragraph">
                  <wp:posOffset>5963285</wp:posOffset>
                </wp:positionV>
                <wp:extent cx="1477645" cy="635"/>
                <wp:effectExtent l="0" t="0" r="8255" b="6350"/>
                <wp:wrapNone/>
                <wp:docPr id="101003270" name="Textové pole 1"/>
                <wp:cNvGraphicFramePr/>
                <a:graphic xmlns:a="http://schemas.openxmlformats.org/drawingml/2006/main">
                  <a:graphicData uri="http://schemas.microsoft.com/office/word/2010/wordprocessingShape">
                    <wps:wsp>
                      <wps:cNvSpPr txBox="1"/>
                      <wps:spPr>
                        <a:xfrm>
                          <a:off x="0" y="0"/>
                          <a:ext cx="1477645" cy="635"/>
                        </a:xfrm>
                        <a:prstGeom prst="rect">
                          <a:avLst/>
                        </a:prstGeom>
                        <a:solidFill>
                          <a:prstClr val="white"/>
                        </a:solidFill>
                        <a:ln>
                          <a:noFill/>
                        </a:ln>
                      </wps:spPr>
                      <wps:txbx>
                        <w:txbxContent>
                          <w:p w14:paraId="78ABFF07" w14:textId="117471B6" w:rsidR="002F4285" w:rsidRPr="00636EB5" w:rsidRDefault="002F4285" w:rsidP="002F4285">
                            <w:pPr>
                              <w:pStyle w:val="Titulek"/>
                              <w:rPr>
                                <w:rFonts w:cs="Times New Roman"/>
                                <w:kern w:val="0"/>
                              </w:rPr>
                            </w:pPr>
                            <w:bookmarkStart w:id="69" w:name="_Toc219573690"/>
                            <w:r>
                              <w:t xml:space="preserve">Obrázek </w:t>
                            </w:r>
                            <w:fldSimple w:instr=" SEQ Obrázek \* ARABIC ">
                              <w:r w:rsidR="00FD50AE">
                                <w:rPr>
                                  <w:noProof/>
                                </w:rPr>
                                <w:t>20</w:t>
                              </w:r>
                            </w:fldSimple>
                            <w:r>
                              <w:t xml:space="preserve"> - render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8D4E1" id="_x0000_s1037" type="#_x0000_t202" style="position:absolute;margin-left:0;margin-top:469.55pt;width:116.35pt;height:.05pt;z-index:-25165822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KHGg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" stroked="f">
                <v:textbox style="mso-fit-shape-to-text:t" inset="0,0,0,0">
                  <w:txbxContent>
                    <w:p w14:paraId="78ABFF07" w14:textId="117471B6" w:rsidR="002F4285" w:rsidRPr="00636EB5" w:rsidRDefault="002F4285" w:rsidP="002F4285">
                      <w:pPr>
                        <w:pStyle w:val="Titulek"/>
                        <w:rPr>
                          <w:rFonts w:cs="Times New Roman"/>
                          <w:kern w:val="0"/>
                        </w:rPr>
                      </w:pPr>
                      <w:bookmarkStart w:id="70" w:name="_Toc219573690"/>
                      <w:r>
                        <w:t xml:space="preserve">Obrázek </w:t>
                      </w:r>
                      <w:fldSimple w:instr=" SEQ Obrázek \* ARABIC ">
                        <w:r w:rsidR="00FD50AE">
                          <w:rPr>
                            <w:noProof/>
                          </w:rPr>
                          <w:t>20</w:t>
                        </w:r>
                      </w:fldSimple>
                      <w:r>
                        <w:t xml:space="preserve"> - render 2</w:t>
                      </w:r>
                      <w:bookmarkEnd w:id="70"/>
                    </w:p>
                  </w:txbxContent>
                </v:textbox>
                <w10:wrap anchorx="margin"/>
              </v:shape>
            </w:pict>
          </mc:Fallback>
        </mc:AlternateContent>
      </w:r>
    </w:p>
    <w:p w14:paraId="74980B87" w14:textId="527B9878" w:rsidR="004925DA" w:rsidRDefault="00D05B05" w:rsidP="001B0317">
      <w:pPr>
        <w:pStyle w:val="Nadpis1"/>
        <w:numPr>
          <w:ilvl w:val="0"/>
          <w:numId w:val="29"/>
        </w:numPr>
      </w:pPr>
      <w:bookmarkStart w:id="71" w:name="_Toc219572414"/>
      <w:r>
        <w:lastRenderedPageBreak/>
        <w:t>Odzkoušení</w:t>
      </w:r>
      <w:r w:rsidR="004B6485">
        <w:t xml:space="preserve"> hotové</w:t>
      </w:r>
      <w:r>
        <w:t xml:space="preserve"> </w:t>
      </w:r>
      <w:r w:rsidR="00381F56">
        <w:t>ročníkové práce</w:t>
      </w:r>
      <w:r>
        <w:t xml:space="preserve"> v</w:t>
      </w:r>
      <w:r w:rsidR="00C44758">
        <w:t xml:space="preserve"> </w:t>
      </w:r>
      <w:r>
        <w:t>praxi</w:t>
      </w:r>
      <w:bookmarkEnd w:id="71"/>
    </w:p>
    <w:p w14:paraId="5A6BDCD7" w14:textId="1EAFEAE1" w:rsidR="004925DA" w:rsidRPr="009D7837" w:rsidRDefault="007E3F53" w:rsidP="00B16A3D">
      <w:pPr>
        <w:pStyle w:val="Standard"/>
        <w:jc w:val="both"/>
        <w:rPr>
          <w:color w:val="EE0000"/>
        </w:rPr>
      </w:pPr>
      <w:r w:rsidRPr="009D7837">
        <w:rPr>
          <w:color w:val="EE0000"/>
        </w:rPr>
        <w:t>JE POTŘEBA AKTUALIZOVAT OBRAZKY</w:t>
      </w:r>
      <w:r w:rsidR="009D7837" w:rsidRPr="009D7837">
        <w:rPr>
          <w:color w:val="EE0000"/>
        </w:rPr>
        <w:t xml:space="preserve"> S NEJNOVEJSIM PROTOTYPEM</w:t>
      </w:r>
      <w:r w:rsidR="00D8347A">
        <w:rPr>
          <w:color w:val="EE0000"/>
        </w:rPr>
        <w:t xml:space="preserve"> </w:t>
      </w:r>
      <w:r w:rsidR="00D8347A">
        <w:rPr>
          <w:color w:val="EE0000"/>
        </w:rPr>
        <w:br/>
        <w:t>A D</w:t>
      </w:r>
      <w:r w:rsidR="00A1638A">
        <w:rPr>
          <w:color w:val="EE0000"/>
        </w:rPr>
        <w:t>Á</w:t>
      </w:r>
      <w:r w:rsidR="00C14845">
        <w:rPr>
          <w:color w:val="EE0000"/>
        </w:rPr>
        <w:t xml:space="preserve">T </w:t>
      </w:r>
      <w:r w:rsidR="00D8347A">
        <w:rPr>
          <w:color w:val="EE0000"/>
        </w:rPr>
        <w:t>JE DO PŘÍLOHY</w:t>
      </w:r>
    </w:p>
    <w:p w14:paraId="4029EDF0" w14:textId="67C29E73" w:rsidR="00C30167" w:rsidRDefault="00C30167" w:rsidP="00C30167">
      <w:r>
        <w:t xml:space="preserve">Zde můžete vidět prototyp v akci: </w:t>
      </w:r>
    </w:p>
    <w:p w14:paraId="7221DF57" w14:textId="77777777" w:rsidR="0045761E" w:rsidRDefault="0045761E" w:rsidP="00C30167"/>
    <w:p w14:paraId="4FE2FABD" w14:textId="7B7CB944" w:rsidR="0056787E" w:rsidRDefault="4DD553DA" w:rsidP="00C30167">
      <w:r>
        <w:t>Načítací sekvence :</w:t>
      </w:r>
    </w:p>
    <w:p w14:paraId="10278D2E" w14:textId="77777777" w:rsidR="00991EF9" w:rsidRDefault="0056787E" w:rsidP="00991EF9">
      <w:pPr>
        <w:keepNext/>
      </w:pPr>
      <w:r>
        <w:rPr>
          <w:noProof/>
        </w:rPr>
        <w:drawing>
          <wp:inline distT="0" distB="0" distL="0" distR="0" wp14:anchorId="18CDEECB" wp14:editId="25BE08EF">
            <wp:extent cx="6324600" cy="3562350"/>
            <wp:effectExtent l="0" t="0" r="0" b="0"/>
            <wp:docPr id="392243706" name="Obrázek 7" descr="Obsah obrázku zelené,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43706" name="Obrázek 7" descr="Obsah obrázku zelené, světlo, interiér&#10;&#10;Obsah generovaný pomocí AI může být nesprávný."/>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48A8A09" w14:textId="16CE02B1" w:rsidR="0056787E" w:rsidRDefault="00991EF9" w:rsidP="00991EF9">
      <w:pPr>
        <w:pStyle w:val="Titulek"/>
        <w:jc w:val="both"/>
      </w:pPr>
      <w:bookmarkStart w:id="72" w:name="_Toc219573691"/>
      <w:r>
        <w:t xml:space="preserve">Obrázek </w:t>
      </w:r>
      <w:fldSimple w:instr=" SEQ Obrázek \* ARABIC ">
        <w:r w:rsidR="00FD50AE">
          <w:rPr>
            <w:noProof/>
          </w:rPr>
          <w:t>21</w:t>
        </w:r>
      </w:fldSimple>
      <w:r w:rsidR="003C2EA9">
        <w:t xml:space="preserve"> -</w:t>
      </w:r>
      <w:r>
        <w:t xml:space="preserve"> načítací sekvence</w:t>
      </w:r>
      <w:bookmarkEnd w:id="72"/>
      <w:r w:rsidR="002F04BF">
        <w:t xml:space="preserve"> na 100</w:t>
      </w:r>
      <w:r w:rsidR="006608F1">
        <w:t xml:space="preserve"> </w:t>
      </w:r>
      <w:r w:rsidR="002F04BF">
        <w:t>%</w:t>
      </w:r>
    </w:p>
    <w:p w14:paraId="3B63C965" w14:textId="77777777" w:rsidR="0056787E" w:rsidRDefault="0056787E" w:rsidP="00C30167"/>
    <w:p w14:paraId="5FB68CF9" w14:textId="0A84647B" w:rsidR="0056787E" w:rsidRDefault="00330F5B" w:rsidP="00C30167">
      <w:r>
        <w:t xml:space="preserve">Možné tahy: </w:t>
      </w:r>
    </w:p>
    <w:p w14:paraId="26287665" w14:textId="77777777" w:rsidR="00991EF9" w:rsidRDefault="00330F5B" w:rsidP="00991EF9">
      <w:pPr>
        <w:keepNext/>
      </w:pPr>
      <w:r>
        <w:rPr>
          <w:noProof/>
        </w:rPr>
        <w:drawing>
          <wp:inline distT="0" distB="0" distL="0" distR="0" wp14:anchorId="4499D61A" wp14:editId="76FFF434">
            <wp:extent cx="6323388" cy="3455581"/>
            <wp:effectExtent l="0" t="0" r="1270" b="0"/>
            <wp:docPr id="110783101" name="Obrázek 8" descr="Obsah obrázku noc, tma,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101" name="Obrázek 8" descr="Obsah obrázku noc, tma, světlo, interiér&#10;&#10;Obsah generovaný pomocí AI může být nesprávný."/>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4629" cy="3461724"/>
                    </a:xfrm>
                    <a:prstGeom prst="rect">
                      <a:avLst/>
                    </a:prstGeom>
                    <a:noFill/>
                    <a:ln>
                      <a:noFill/>
                    </a:ln>
                  </pic:spPr>
                </pic:pic>
              </a:graphicData>
            </a:graphic>
          </wp:inline>
        </w:drawing>
      </w:r>
    </w:p>
    <w:p w14:paraId="2E99C710" w14:textId="30595D29" w:rsidR="00330F5B" w:rsidRDefault="00991EF9" w:rsidP="00991EF9">
      <w:pPr>
        <w:pStyle w:val="Titulek"/>
        <w:jc w:val="both"/>
      </w:pPr>
      <w:bookmarkStart w:id="73" w:name="_Toc219573692"/>
      <w:r>
        <w:t xml:space="preserve">Obrázek </w:t>
      </w:r>
      <w:fldSimple w:instr=" SEQ Obrázek \* ARABIC ">
        <w:r w:rsidR="00FD50AE">
          <w:rPr>
            <w:noProof/>
          </w:rPr>
          <w:t>22</w:t>
        </w:r>
      </w:fldSimple>
      <w:r>
        <w:t xml:space="preserve"> </w:t>
      </w:r>
      <w:r w:rsidR="003C2EA9">
        <w:t xml:space="preserve">- </w:t>
      </w:r>
      <w:r>
        <w:t>možné tahy</w:t>
      </w:r>
      <w:bookmarkEnd w:id="73"/>
      <w:r w:rsidR="00AF5F41">
        <w:t xml:space="preserve"> bílého hráče</w:t>
      </w:r>
    </w:p>
    <w:p w14:paraId="28D50C50" w14:textId="77777777" w:rsidR="00330F5B" w:rsidRDefault="00330F5B" w:rsidP="00C30167"/>
    <w:p w14:paraId="3D5EEFD3" w14:textId="5634814C" w:rsidR="00330F5B" w:rsidRDefault="004850CF" w:rsidP="00C30167">
      <w:r>
        <w:lastRenderedPageBreak/>
        <w:t xml:space="preserve">Zvednutá figurka A2 a možné jeho tahy: </w:t>
      </w:r>
    </w:p>
    <w:p w14:paraId="444031E5" w14:textId="77777777" w:rsidR="00991EF9" w:rsidRDefault="0056787E" w:rsidP="00991EF9">
      <w:pPr>
        <w:keepNext/>
      </w:pPr>
      <w:r>
        <w:rPr>
          <w:noProof/>
        </w:rPr>
        <w:drawing>
          <wp:inline distT="0" distB="0" distL="0" distR="0" wp14:anchorId="2A540DFB" wp14:editId="60B0BAED">
            <wp:extent cx="6324600" cy="3359889"/>
            <wp:effectExtent l="0" t="0" r="0" b="0"/>
            <wp:docPr id="1841217164" name="Obrázek 2" descr="Obsah obrázku osoba, světlo, klávesnice,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164" name="Obrázek 2" descr="Obsah obrázku osoba, světlo, klávesnice, interiér&#10;&#10;Obsah generovaný pomocí AI může být nesprávn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7661" cy="3361515"/>
                    </a:xfrm>
                    <a:prstGeom prst="rect">
                      <a:avLst/>
                    </a:prstGeom>
                    <a:noFill/>
                    <a:ln>
                      <a:noFill/>
                    </a:ln>
                  </pic:spPr>
                </pic:pic>
              </a:graphicData>
            </a:graphic>
          </wp:inline>
        </w:drawing>
      </w:r>
    </w:p>
    <w:p w14:paraId="07537440" w14:textId="2949CCC8" w:rsidR="004850CF" w:rsidRDefault="00991EF9" w:rsidP="00991EF9">
      <w:pPr>
        <w:pStyle w:val="Titulek"/>
        <w:jc w:val="both"/>
      </w:pPr>
      <w:bookmarkStart w:id="74" w:name="_Toc219573693"/>
      <w:r>
        <w:t xml:space="preserve">Obrázek </w:t>
      </w:r>
      <w:fldSimple w:instr=" SEQ Obrázek \* ARABIC ">
        <w:r w:rsidR="00FD50AE">
          <w:rPr>
            <w:noProof/>
          </w:rPr>
          <w:t>23</w:t>
        </w:r>
      </w:fldSimple>
      <w:r w:rsidR="003C2EA9">
        <w:t xml:space="preserve"> -</w:t>
      </w:r>
      <w:r>
        <w:t xml:space="preserve"> možné tahy</w:t>
      </w:r>
      <w:bookmarkEnd w:id="74"/>
      <w:r w:rsidR="00090BB0">
        <w:t xml:space="preserve"> s ukázkou tahu bílého hráče</w:t>
      </w:r>
    </w:p>
    <w:p w14:paraId="286DBE01" w14:textId="77777777" w:rsidR="004850CF" w:rsidRDefault="004850CF" w:rsidP="00C30167"/>
    <w:p w14:paraId="4870BACC" w14:textId="77777777" w:rsidR="00162B73" w:rsidRDefault="00165AE0" w:rsidP="00C30167">
      <w:r>
        <w:t xml:space="preserve">Možné tahy </w:t>
      </w:r>
      <w:r w:rsidR="00162B73">
        <w:t xml:space="preserve">protivníka: </w:t>
      </w:r>
    </w:p>
    <w:p w14:paraId="3697565A" w14:textId="77777777" w:rsidR="00991EF9" w:rsidRDefault="00162B73" w:rsidP="00991EF9">
      <w:pPr>
        <w:keepNext/>
      </w:pPr>
      <w:r>
        <w:rPr>
          <w:noProof/>
        </w:rPr>
        <w:drawing>
          <wp:inline distT="0" distB="0" distL="0" distR="0" wp14:anchorId="6311BA80" wp14:editId="2849B924">
            <wp:extent cx="6324600" cy="3643952"/>
            <wp:effectExtent l="0" t="0" r="0" b="0"/>
            <wp:docPr id="444254024" name="Obrázek 3" descr="Obsah obrázku svíčka, osoba, svět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4024" name="Obrázek 3" descr="Obsah obrázku svíčka, osoba, světlo&#10;&#10;Obsah generovaný pomocí AI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25208" cy="3644302"/>
                    </a:xfrm>
                    <a:prstGeom prst="rect">
                      <a:avLst/>
                    </a:prstGeom>
                    <a:noFill/>
                    <a:ln>
                      <a:noFill/>
                    </a:ln>
                  </pic:spPr>
                </pic:pic>
              </a:graphicData>
            </a:graphic>
          </wp:inline>
        </w:drawing>
      </w:r>
    </w:p>
    <w:p w14:paraId="61A2918B" w14:textId="7848FA0D" w:rsidR="004850CF" w:rsidRDefault="00991EF9" w:rsidP="00991EF9">
      <w:pPr>
        <w:pStyle w:val="Titulek"/>
        <w:jc w:val="both"/>
      </w:pPr>
      <w:bookmarkStart w:id="75" w:name="_Toc219573694"/>
      <w:r>
        <w:t xml:space="preserve">Obrázek </w:t>
      </w:r>
      <w:fldSimple w:instr=" SEQ Obrázek \* ARABIC ">
        <w:r w:rsidR="00FD50AE">
          <w:rPr>
            <w:noProof/>
          </w:rPr>
          <w:t>24</w:t>
        </w:r>
      </w:fldSimple>
      <w:r w:rsidR="003C2EA9">
        <w:t xml:space="preserve"> -</w:t>
      </w:r>
      <w:r>
        <w:t xml:space="preserve"> tahy protivníka</w:t>
      </w:r>
      <w:bookmarkEnd w:id="75"/>
    </w:p>
    <w:p w14:paraId="48DAE09A" w14:textId="77777777" w:rsidR="00162B73" w:rsidRDefault="00162B73" w:rsidP="00C30167"/>
    <w:p w14:paraId="0AB392D2" w14:textId="77777777" w:rsidR="00162B73" w:rsidRDefault="00162B73" w:rsidP="00C30167"/>
    <w:p w14:paraId="6E852736" w14:textId="77777777" w:rsidR="00162B73" w:rsidRDefault="00162B73" w:rsidP="00C30167"/>
    <w:p w14:paraId="3EEFB6F9" w14:textId="77777777" w:rsidR="00162B73" w:rsidRDefault="00162B73" w:rsidP="00C30167"/>
    <w:p w14:paraId="1ADC8BE6" w14:textId="77777777" w:rsidR="00162B73" w:rsidRDefault="00162B73" w:rsidP="00C30167"/>
    <w:p w14:paraId="1B159E2D" w14:textId="77777777" w:rsidR="00162B73" w:rsidRDefault="00162B73" w:rsidP="00C30167"/>
    <w:p w14:paraId="6FAA2AEF" w14:textId="77777777" w:rsidR="00162B73" w:rsidRDefault="00162B73" w:rsidP="00C30167"/>
    <w:p w14:paraId="5F8C55AF" w14:textId="77777777" w:rsidR="00162B73" w:rsidRDefault="00162B73" w:rsidP="00C30167"/>
    <w:p w14:paraId="5454A709" w14:textId="77777777" w:rsidR="00162B73" w:rsidRDefault="00162B73" w:rsidP="00C30167"/>
    <w:p w14:paraId="74DEF429" w14:textId="0F922474" w:rsidR="00162B73" w:rsidRDefault="00DF6E0A" w:rsidP="00C30167">
      <w:r>
        <w:t xml:space="preserve">Zvolená figurka </w:t>
      </w:r>
      <w:r w:rsidR="00856A20">
        <w:t>B</w:t>
      </w:r>
      <w:r w:rsidR="002B7D16">
        <w:t xml:space="preserve">7 a jeho možné tahy: </w:t>
      </w:r>
    </w:p>
    <w:p w14:paraId="3AC0A925" w14:textId="77777777" w:rsidR="00991EF9" w:rsidRDefault="00162B73" w:rsidP="00991EF9">
      <w:pPr>
        <w:keepNext/>
      </w:pPr>
      <w:r>
        <w:rPr>
          <w:noProof/>
        </w:rPr>
        <w:drawing>
          <wp:inline distT="0" distB="0" distL="0" distR="0" wp14:anchorId="4526BA47" wp14:editId="5F6D767B">
            <wp:extent cx="6324600" cy="2857500"/>
            <wp:effectExtent l="0" t="0" r="0" b="0"/>
            <wp:docPr id="1062818491" name="Obrázek 4" descr="Obsah obrázku interiér, svíčka, svět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8491" name="Obrázek 4" descr="Obsah obrázku interiér, svíčka, světlo&#10;&#10;Obsah generovaný pomocí AI může být nesprávný."/>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6324600" cy="2857500"/>
                    </a:xfrm>
                    <a:prstGeom prst="rect">
                      <a:avLst/>
                    </a:prstGeom>
                    <a:noFill/>
                    <a:ln>
                      <a:noFill/>
                    </a:ln>
                  </pic:spPr>
                </pic:pic>
              </a:graphicData>
            </a:graphic>
          </wp:inline>
        </w:drawing>
      </w:r>
    </w:p>
    <w:p w14:paraId="5A84DEB8" w14:textId="6BAF4B81" w:rsidR="00162B73" w:rsidRDefault="00991EF9" w:rsidP="00991EF9">
      <w:pPr>
        <w:pStyle w:val="Titulek"/>
        <w:jc w:val="both"/>
      </w:pPr>
      <w:bookmarkStart w:id="76" w:name="_Toc219573695"/>
      <w:r>
        <w:t xml:space="preserve">Obrázek </w:t>
      </w:r>
      <w:r w:rsidR="003C2EA9">
        <w:t xml:space="preserve">- </w:t>
      </w:r>
      <w:fldSimple w:instr=" SEQ Obrázek \* ARABIC ">
        <w:r w:rsidR="00FD50AE">
          <w:rPr>
            <w:noProof/>
          </w:rPr>
          <w:t>25</w:t>
        </w:r>
      </w:fldSimple>
      <w:r>
        <w:t xml:space="preserve"> tahy protivníka</w:t>
      </w:r>
      <w:r w:rsidR="00DB7D97">
        <w:t xml:space="preserve"> s ukázkou jeho tahu</w:t>
      </w:r>
      <w:bookmarkEnd w:id="76"/>
    </w:p>
    <w:p w14:paraId="54D0E78C" w14:textId="77777777" w:rsidR="002B7D16" w:rsidRDefault="002B7D16" w:rsidP="00C30167"/>
    <w:p w14:paraId="020E581E" w14:textId="5637E5E5" w:rsidR="002B7D16" w:rsidRDefault="00EE23B7" w:rsidP="00C30167">
      <w:r>
        <w:t xml:space="preserve">Možné tahy </w:t>
      </w:r>
      <w:r w:rsidR="00856A20">
        <w:t xml:space="preserve">Pěštce na  A4 a jeho možné tahy: </w:t>
      </w:r>
    </w:p>
    <w:p w14:paraId="568EEB3F" w14:textId="77777777" w:rsidR="003C2EA9" w:rsidRDefault="002B7D16" w:rsidP="003C2EA9">
      <w:pPr>
        <w:keepNext/>
      </w:pPr>
      <w:r>
        <w:rPr>
          <w:noProof/>
        </w:rPr>
        <w:drawing>
          <wp:inline distT="0" distB="0" distL="0" distR="0" wp14:anchorId="1BB21AA0" wp14:editId="777CA073">
            <wp:extent cx="6324600" cy="3562350"/>
            <wp:effectExtent l="0" t="0" r="0" b="0"/>
            <wp:docPr id="417324176" name="Obrázek 5" descr="Obsah obrázku svíčka, osoba,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4176" name="Obrázek 5" descr="Obsah obrázku svíčka, osoba, světlo, interiér&#10;&#10;Obsah generovaný pomocí AI může být nesprávný."/>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26FE6D43" w14:textId="6E4490AB" w:rsidR="002B7D16" w:rsidRDefault="003C2EA9" w:rsidP="003C2EA9">
      <w:pPr>
        <w:pStyle w:val="Titulek"/>
        <w:jc w:val="both"/>
      </w:pPr>
      <w:bookmarkStart w:id="77" w:name="_Toc219573696"/>
      <w:r>
        <w:t xml:space="preserve">Obrázek </w:t>
      </w:r>
      <w:fldSimple w:instr=" SEQ Obrázek \* ARABIC ">
        <w:r w:rsidR="00FD50AE">
          <w:rPr>
            <w:noProof/>
          </w:rPr>
          <w:t>26</w:t>
        </w:r>
      </w:fldSimple>
      <w:r>
        <w:t xml:space="preserve"> - braní figurky</w:t>
      </w:r>
      <w:bookmarkEnd w:id="77"/>
    </w:p>
    <w:p w14:paraId="4F01B3FF" w14:textId="77777777" w:rsidR="00856A20" w:rsidRDefault="00856A20" w:rsidP="00C30167"/>
    <w:p w14:paraId="68F58491" w14:textId="77777777" w:rsidR="00856A20" w:rsidRDefault="00856A20" w:rsidP="00C30167"/>
    <w:p w14:paraId="41DDCABC" w14:textId="77777777" w:rsidR="00856A20" w:rsidRDefault="00856A20" w:rsidP="00C30167"/>
    <w:p w14:paraId="3AFD7A12" w14:textId="77777777" w:rsidR="00856A20" w:rsidRDefault="00856A20" w:rsidP="00C30167"/>
    <w:p w14:paraId="35196985" w14:textId="77777777" w:rsidR="00856A20" w:rsidRDefault="00856A20" w:rsidP="00C30167"/>
    <w:p w14:paraId="1C85FBD4" w14:textId="77777777" w:rsidR="00856A20" w:rsidRDefault="00856A20" w:rsidP="00C30167"/>
    <w:p w14:paraId="2B39002F" w14:textId="77777777" w:rsidR="00856A20" w:rsidRDefault="00856A20" w:rsidP="00C30167"/>
    <w:p w14:paraId="69284082" w14:textId="77777777" w:rsidR="00856A20" w:rsidRDefault="00856A20" w:rsidP="00C30167"/>
    <w:p w14:paraId="4B26B4C3" w14:textId="77777777" w:rsidR="00856A20" w:rsidRDefault="00856A20" w:rsidP="00C30167"/>
    <w:p w14:paraId="1623DCC0" w14:textId="77777777" w:rsidR="00856A20" w:rsidRDefault="00856A20" w:rsidP="00C30167"/>
    <w:p w14:paraId="066E56CE" w14:textId="56A56C7B" w:rsidR="00856A20" w:rsidRDefault="00E41333" w:rsidP="00C30167">
      <w:r>
        <w:t xml:space="preserve">Figurka </w:t>
      </w:r>
      <w:r w:rsidR="001A7402">
        <w:t>bere jinou figurk</w:t>
      </w:r>
      <w:r w:rsidR="006D6FED">
        <w:t>u</w:t>
      </w:r>
      <w:r w:rsidR="001A7402">
        <w:t>:</w:t>
      </w:r>
    </w:p>
    <w:p w14:paraId="5C13984D" w14:textId="77777777" w:rsidR="00FD50AE" w:rsidRDefault="0056787E" w:rsidP="00FD50AE">
      <w:pPr>
        <w:keepNext/>
      </w:pPr>
      <w:r>
        <w:rPr>
          <w:noProof/>
        </w:rPr>
        <w:drawing>
          <wp:inline distT="0" distB="0" distL="0" distR="0" wp14:anchorId="641221EF" wp14:editId="794B162D">
            <wp:extent cx="6324600" cy="3562350"/>
            <wp:effectExtent l="0" t="0" r="0" b="0"/>
            <wp:docPr id="1988024168"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6C17F537" w14:textId="3461AB9C" w:rsidR="00FB1D78" w:rsidRDefault="00FD50AE" w:rsidP="00FD50AE">
      <w:pPr>
        <w:pStyle w:val="Titulek"/>
        <w:jc w:val="both"/>
      </w:pPr>
      <w:r>
        <w:t xml:space="preserve">Obrázek </w:t>
      </w:r>
      <w:fldSimple w:instr=" SEQ Obrázek \* ARABIC ">
        <w:r>
          <w:rPr>
            <w:noProof/>
          </w:rPr>
          <w:t>27</w:t>
        </w:r>
      </w:fldSimple>
      <w:r>
        <w:t>- ukázka braní figurky</w:t>
      </w:r>
      <w:r w:rsidR="00DF0B24">
        <w:t xml:space="preserve"> v 2 fázi</w:t>
      </w:r>
    </w:p>
    <w:p w14:paraId="60EB8F48" w14:textId="77777777" w:rsidR="00C30167" w:rsidRDefault="00C30167" w:rsidP="00C30167"/>
    <w:p w14:paraId="090621C4" w14:textId="77777777" w:rsidR="009353D9" w:rsidRDefault="009353D9" w:rsidP="00B16A3D">
      <w:pPr>
        <w:pStyle w:val="Standard"/>
        <w:jc w:val="both"/>
        <w:rPr>
          <w:color w:val="FF0000"/>
        </w:rPr>
      </w:pPr>
    </w:p>
    <w:p w14:paraId="757BBE88" w14:textId="77777777" w:rsidR="009353D9" w:rsidRDefault="009353D9" w:rsidP="00B16A3D">
      <w:pPr>
        <w:pStyle w:val="Standard"/>
        <w:jc w:val="both"/>
        <w:rPr>
          <w:color w:val="FF0000"/>
        </w:rPr>
      </w:pPr>
    </w:p>
    <w:p w14:paraId="45B6E1D1" w14:textId="77777777" w:rsidR="009353D9" w:rsidRDefault="009353D9" w:rsidP="00B16A3D">
      <w:pPr>
        <w:pStyle w:val="Standard"/>
        <w:jc w:val="both"/>
        <w:rPr>
          <w:color w:val="FF0000"/>
        </w:rPr>
      </w:pPr>
    </w:p>
    <w:p w14:paraId="2745E4A5" w14:textId="77777777" w:rsidR="009353D9" w:rsidRDefault="009353D9" w:rsidP="00B16A3D">
      <w:pPr>
        <w:pStyle w:val="Standard"/>
        <w:jc w:val="both"/>
        <w:rPr>
          <w:color w:val="FF0000"/>
        </w:rPr>
      </w:pPr>
    </w:p>
    <w:p w14:paraId="157B64FB" w14:textId="77777777" w:rsidR="009353D9" w:rsidRDefault="009353D9" w:rsidP="00B16A3D">
      <w:pPr>
        <w:pStyle w:val="Standard"/>
        <w:jc w:val="both"/>
        <w:rPr>
          <w:color w:val="FF0000"/>
        </w:rPr>
      </w:pPr>
    </w:p>
    <w:p w14:paraId="06EE99FA" w14:textId="77777777" w:rsidR="009353D9" w:rsidRPr="00996F54" w:rsidRDefault="009353D9" w:rsidP="00B16A3D">
      <w:pPr>
        <w:pStyle w:val="Standard"/>
        <w:jc w:val="both"/>
        <w:rPr>
          <w:color w:val="FF0000"/>
        </w:rPr>
      </w:pPr>
    </w:p>
    <w:p w14:paraId="11B6B5EE" w14:textId="296E2695" w:rsidR="00B16A3D" w:rsidRDefault="00B16A3D" w:rsidP="00B16A3D">
      <w:pPr>
        <w:pStyle w:val="Standard"/>
        <w:jc w:val="both"/>
      </w:pPr>
    </w:p>
    <w:p w14:paraId="5D3FA099" w14:textId="77777777" w:rsidR="00DB153C" w:rsidRDefault="00DB153C" w:rsidP="00B16A3D">
      <w:pPr>
        <w:pStyle w:val="Standard"/>
        <w:jc w:val="both"/>
        <w:sectPr w:rsidR="00DB153C">
          <w:pgSz w:w="11905" w:h="16837"/>
          <w:pgMar w:top="681" w:right="779" w:bottom="891" w:left="1134" w:header="708" w:footer="708" w:gutter="0"/>
          <w:cols w:space="708"/>
        </w:sectPr>
      </w:pPr>
    </w:p>
    <w:p w14:paraId="731B5E96" w14:textId="75B86D74" w:rsidR="004925DA" w:rsidRDefault="00312076" w:rsidP="0023420F">
      <w:pPr>
        <w:pStyle w:val="Nadpis1"/>
        <w:numPr>
          <w:ilvl w:val="0"/>
          <w:numId w:val="29"/>
        </w:numPr>
      </w:pPr>
      <w:bookmarkStart w:id="78" w:name="_Toc219572415"/>
      <w:r>
        <w:lastRenderedPageBreak/>
        <w:t>Závěr</w:t>
      </w:r>
      <w:bookmarkEnd w:id="78"/>
    </w:p>
    <w:p w14:paraId="42347FE5" w14:textId="47D87B5C" w:rsidR="004925DA" w:rsidRDefault="004925DA" w:rsidP="00DB32D1">
      <w:pPr>
        <w:pStyle w:val="Standard"/>
        <w:jc w:val="both"/>
      </w:pPr>
    </w:p>
    <w:p w14:paraId="798498A8" w14:textId="10A33B47" w:rsidR="00A64222" w:rsidRPr="00CC0C33" w:rsidRDefault="00CC0C33" w:rsidP="00CC0C33">
      <w:pPr>
        <w:rPr>
          <w:rFonts w:eastAsia="Arial Unicode MS"/>
        </w:rPr>
      </w:pPr>
      <w:r w:rsidRPr="00CC0C33">
        <w:rPr>
          <w:rFonts w:eastAsia="Arial Unicode MS"/>
        </w:rPr>
        <w:t xml:space="preserve">Cílem této ročníkové práce byl návrh a kompletní realizace chytré šachovnice „CzechMate“ postavené na platformě ESP32-C6. Podařilo se nám vytvořit funkční </w:t>
      </w:r>
      <w:r w:rsidR="009A252C">
        <w:rPr>
          <w:rFonts w:eastAsia="Arial Unicode MS"/>
        </w:rPr>
        <w:t>zařízení</w:t>
      </w:r>
      <w:r w:rsidRPr="00CC0C33">
        <w:rPr>
          <w:rFonts w:eastAsia="Arial Unicode MS"/>
        </w:rPr>
        <w:t>, který v reálném čase detekuje polohu figurek pomocí matice jazýčkových spínačů a vizualizuje tahy prostřednictvím inteligentních RGB LED diod. Celý systém je integrován do vlastního šasi navrženého ve Fusion 360 a je schopen autonomního provozu díky bateriovému napájení s kapacitou 9600 mAh.</w:t>
      </w:r>
    </w:p>
    <w:p w14:paraId="2C26E85F" w14:textId="41A87E93" w:rsidR="00CC0C33" w:rsidRPr="00CC0C33" w:rsidRDefault="00CC0C33" w:rsidP="00CC0C33">
      <w:pPr>
        <w:rPr>
          <w:rFonts w:eastAsia="Arial Unicode MS"/>
        </w:rPr>
      </w:pPr>
      <w:r w:rsidRPr="00A64222">
        <w:rPr>
          <w:rFonts w:eastAsia="Arial Unicode MS"/>
          <w:b/>
          <w:bCs/>
        </w:rPr>
        <w:t>Nejobtížnější části vývoje</w:t>
      </w:r>
      <w:r w:rsidRPr="00CC0C33">
        <w:rPr>
          <w:rFonts w:eastAsia="Arial Unicode MS"/>
        </w:rPr>
        <w:t>: Během realizace jsme narazili na několik zásadních výzev. V hardwarové části bylo nejnáročnější precizní ruční pájení 64 polí a řešení problému s tzv. „ghostingem“ (falešnou detekcí sepnutí), který jsme museli eliminovat přidáním Schottkyho diod ke každému senzoru. V softwarové části byla největší překážkou stabilita multi-threadového prostředí v FreeRTOS. Museli jsme vyřešit kolize při přístupu k LED diodám pomocí mutexů a optimalizovat správu paměti RAM, abychom předešli pádům systému při výpočtech šachové logiky.</w:t>
      </w:r>
    </w:p>
    <w:p w14:paraId="6BAD4F10" w14:textId="4D571D39" w:rsidR="00CC0C33" w:rsidRPr="00CC0C33" w:rsidRDefault="00CC0C33" w:rsidP="00CC0C33">
      <w:pPr>
        <w:rPr>
          <w:rFonts w:eastAsia="Arial Unicode MS"/>
        </w:rPr>
      </w:pPr>
      <w:r w:rsidRPr="00B36690">
        <w:rPr>
          <w:rFonts w:eastAsia="Arial Unicode MS"/>
          <w:b/>
          <w:bCs/>
        </w:rPr>
        <w:t>Vize do budoucna</w:t>
      </w:r>
      <w:r w:rsidRPr="00CC0C33">
        <w:rPr>
          <w:rFonts w:eastAsia="Arial Unicode MS"/>
        </w:rPr>
        <w:t>: Na projektu hodláme pracovat i nadále. Naší vizí je vylepšit vnější design šachovnice (broušení a lakování 3D tisku</w:t>
      </w:r>
      <w:r w:rsidR="00DB72CD">
        <w:rPr>
          <w:rFonts w:eastAsia="Arial Unicode MS"/>
        </w:rPr>
        <w:t>, či kompletně jiný design</w:t>
      </w:r>
      <w:r w:rsidRPr="00CC0C33">
        <w:rPr>
          <w:rFonts w:eastAsia="Arial Unicode MS"/>
        </w:rPr>
        <w:t>) a rozšířit firmware o hru proti vestavěnému šachovému enginu nebo o možnost hrát online proti lidem z celého světa. Zvažujeme také integraci magnetického zavírání víka pro snazší servisní přístup.</w:t>
      </w:r>
    </w:p>
    <w:p w14:paraId="72BF0EBF" w14:textId="33B0FB80" w:rsidR="00CC0C33" w:rsidRPr="00CC0C33" w:rsidRDefault="00CC0C33" w:rsidP="00CC0C33">
      <w:pPr>
        <w:rPr>
          <w:rFonts w:eastAsia="Arial Unicode MS"/>
        </w:rPr>
      </w:pPr>
      <w:r w:rsidRPr="006D6FED">
        <w:rPr>
          <w:rFonts w:eastAsia="Arial Unicode MS"/>
          <w:b/>
          <w:bCs/>
        </w:rPr>
        <w:t>Zhodnocení a přínos</w:t>
      </w:r>
      <w:r w:rsidRPr="00CC0C33">
        <w:rPr>
          <w:rFonts w:eastAsia="Arial Unicode MS"/>
        </w:rPr>
        <w:t xml:space="preserve">: Práce na tomto projektu pro nás byla obrovským přínosem. Naučili jsme se nejen pokročilé modelování v CADu a precizní elektronickou montáž, ale především jsme pronikli do hloubky programování embedded systémů a operačních systémů </w:t>
      </w:r>
      <w:r w:rsidR="006D6FED">
        <w:rPr>
          <w:rFonts w:eastAsia="Arial Unicode MS"/>
        </w:rPr>
        <w:t>RTOS</w:t>
      </w:r>
      <w:r w:rsidRPr="00CC0C33">
        <w:rPr>
          <w:rFonts w:eastAsia="Arial Unicode MS"/>
        </w:rPr>
        <w:t xml:space="preserve">. Svůj výkon hodnotíme </w:t>
      </w:r>
      <w:r w:rsidR="006D6FED">
        <w:rPr>
          <w:rFonts w:eastAsia="Arial Unicode MS"/>
        </w:rPr>
        <w:t>kladně</w:t>
      </w:r>
      <w:r w:rsidRPr="00CC0C33">
        <w:rPr>
          <w:rFonts w:eastAsia="Arial Unicode MS"/>
        </w:rPr>
        <w:t>, jelikož se nám podařilo zrealizovat komplexní zařízení, které propojuje mechaniku, elektroniku a složitou softwarovou logiku do jednoho funkčního celku.</w:t>
      </w:r>
    </w:p>
    <w:p w14:paraId="411C7BDE" w14:textId="77777777" w:rsidR="00C10D8B" w:rsidRDefault="00C10D8B" w:rsidP="00DB32D1">
      <w:pPr>
        <w:pStyle w:val="Standard"/>
        <w:jc w:val="both"/>
        <w:rPr>
          <w:color w:val="FF0000"/>
        </w:rPr>
      </w:pPr>
    </w:p>
    <w:p w14:paraId="3EE4A18E" w14:textId="77777777" w:rsidR="00C10D8B" w:rsidRDefault="00C10D8B" w:rsidP="00DB32D1">
      <w:pPr>
        <w:pStyle w:val="Standard"/>
        <w:jc w:val="both"/>
        <w:rPr>
          <w:color w:val="FF0000"/>
        </w:rPr>
      </w:pPr>
    </w:p>
    <w:p w14:paraId="541BBE02" w14:textId="77777777" w:rsidR="00C10D8B" w:rsidRDefault="00C10D8B" w:rsidP="00DB32D1">
      <w:pPr>
        <w:pStyle w:val="Standard"/>
        <w:jc w:val="both"/>
        <w:rPr>
          <w:color w:val="FF0000"/>
        </w:rPr>
      </w:pPr>
    </w:p>
    <w:p w14:paraId="2B6773A8" w14:textId="77777777" w:rsidR="00C10D8B" w:rsidRDefault="00C10D8B" w:rsidP="00DB32D1">
      <w:pPr>
        <w:pStyle w:val="Standard"/>
        <w:jc w:val="both"/>
        <w:rPr>
          <w:color w:val="FF0000"/>
        </w:rPr>
      </w:pPr>
    </w:p>
    <w:p w14:paraId="5CDD82E0" w14:textId="77777777" w:rsidR="00C10D8B" w:rsidRDefault="00C10D8B" w:rsidP="00DB32D1">
      <w:pPr>
        <w:pStyle w:val="Standard"/>
        <w:jc w:val="both"/>
        <w:rPr>
          <w:color w:val="FF0000"/>
        </w:rPr>
      </w:pPr>
    </w:p>
    <w:p w14:paraId="276B0581" w14:textId="3ACCC63A" w:rsidR="00C10D8B" w:rsidRPr="00DB153C" w:rsidRDefault="00C10D8B" w:rsidP="00DB32D1">
      <w:pPr>
        <w:pStyle w:val="Standard"/>
        <w:jc w:val="both"/>
        <w:rPr>
          <w:color w:val="FF0000"/>
        </w:rPr>
        <w:sectPr w:rsidR="00C10D8B" w:rsidRPr="00DB153C">
          <w:pgSz w:w="11905" w:h="16837"/>
          <w:pgMar w:top="681" w:right="779" w:bottom="891" w:left="1134" w:header="708" w:footer="708" w:gutter="0"/>
          <w:cols w:space="708"/>
        </w:sectPr>
      </w:pPr>
    </w:p>
    <w:p w14:paraId="19BD1F93" w14:textId="3FF22EF0" w:rsidR="004925DA" w:rsidRDefault="00D37BB3" w:rsidP="0023420F">
      <w:pPr>
        <w:pStyle w:val="Nadpis1"/>
        <w:numPr>
          <w:ilvl w:val="0"/>
          <w:numId w:val="29"/>
        </w:numPr>
      </w:pPr>
      <w:bookmarkStart w:id="79" w:name="_Toc219572416"/>
      <w:r>
        <w:lastRenderedPageBreak/>
        <w:t>Seznam obrázků</w:t>
      </w:r>
      <w:bookmarkEnd w:id="79"/>
    </w:p>
    <w:p w14:paraId="5B19A7B9" w14:textId="3B513781" w:rsidR="008E4112" w:rsidRDefault="008E4112" w:rsidP="008E4112">
      <w:pPr>
        <w:pStyle w:val="Standard"/>
        <w:jc w:val="both"/>
        <w:rPr>
          <w:color w:val="FF0000"/>
        </w:rPr>
      </w:pPr>
    </w:p>
    <w:p w14:paraId="06722DCC" w14:textId="6D402A29" w:rsidR="00F610A8" w:rsidRDefault="00C51B6F">
      <w:pPr>
        <w:pStyle w:val="Seznamobrzk"/>
        <w:tabs>
          <w:tab w:val="right" w:leader="dot" w:pos="9982"/>
        </w:tabs>
        <w:rPr>
          <w:rFonts w:asciiTheme="minorHAnsi" w:eastAsiaTheme="minorEastAsia" w:hAnsiTheme="minorHAnsi" w:cstheme="minorBidi"/>
          <w:noProof/>
          <w:kern w:val="2"/>
          <w14:ligatures w14:val="standardContextual"/>
        </w:rPr>
      </w:pPr>
      <w:r>
        <w:rPr>
          <w:color w:val="FF0000"/>
        </w:rPr>
        <w:fldChar w:fldCharType="begin"/>
      </w:r>
      <w:r>
        <w:rPr>
          <w:color w:val="FF0000"/>
        </w:rPr>
        <w:instrText xml:space="preserve"> TOC \h \z \c "Obrázek" </w:instrText>
      </w:r>
      <w:r>
        <w:rPr>
          <w:color w:val="FF0000"/>
        </w:rPr>
        <w:fldChar w:fldCharType="separate"/>
      </w:r>
      <w:hyperlink w:anchor="_Toc219573671" w:history="1">
        <w:r w:rsidR="00F610A8" w:rsidRPr="00184923">
          <w:rPr>
            <w:rStyle w:val="Hypertextovodkaz"/>
            <w:noProof/>
          </w:rPr>
          <w:t>Obrázek 1- Magnetický jazýčkový spínač (Reed switch)</w:t>
        </w:r>
        <w:r w:rsidR="00F610A8">
          <w:rPr>
            <w:noProof/>
            <w:webHidden/>
          </w:rPr>
          <w:tab/>
        </w:r>
        <w:r w:rsidR="00F610A8">
          <w:rPr>
            <w:noProof/>
            <w:webHidden/>
          </w:rPr>
          <w:fldChar w:fldCharType="begin"/>
        </w:r>
        <w:r w:rsidR="00F610A8">
          <w:rPr>
            <w:noProof/>
            <w:webHidden/>
          </w:rPr>
          <w:instrText xml:space="preserve"> PAGEREF _Toc219573671 \h </w:instrText>
        </w:r>
        <w:r w:rsidR="00F610A8">
          <w:rPr>
            <w:noProof/>
            <w:webHidden/>
          </w:rPr>
        </w:r>
        <w:r w:rsidR="00F610A8">
          <w:rPr>
            <w:noProof/>
            <w:webHidden/>
          </w:rPr>
          <w:fldChar w:fldCharType="separate"/>
        </w:r>
        <w:r w:rsidR="00F610A8">
          <w:rPr>
            <w:noProof/>
            <w:webHidden/>
          </w:rPr>
          <w:t>5</w:t>
        </w:r>
        <w:r w:rsidR="00F610A8">
          <w:rPr>
            <w:noProof/>
            <w:webHidden/>
          </w:rPr>
          <w:fldChar w:fldCharType="end"/>
        </w:r>
      </w:hyperlink>
    </w:p>
    <w:p w14:paraId="6553ACE5" w14:textId="41092851"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2" w:history="1">
        <w:r w:rsidRPr="00184923">
          <w:rPr>
            <w:rStyle w:val="Hypertextovodkaz"/>
            <w:noProof/>
          </w:rPr>
          <w:t>Obrázek 2 - Schottkyho diody</w:t>
        </w:r>
        <w:r>
          <w:rPr>
            <w:noProof/>
            <w:webHidden/>
          </w:rPr>
          <w:tab/>
        </w:r>
        <w:r>
          <w:rPr>
            <w:noProof/>
            <w:webHidden/>
          </w:rPr>
          <w:fldChar w:fldCharType="begin"/>
        </w:r>
        <w:r>
          <w:rPr>
            <w:noProof/>
            <w:webHidden/>
          </w:rPr>
          <w:instrText xml:space="preserve"> PAGEREF _Toc219573672 \h </w:instrText>
        </w:r>
        <w:r>
          <w:rPr>
            <w:noProof/>
            <w:webHidden/>
          </w:rPr>
        </w:r>
        <w:r>
          <w:rPr>
            <w:noProof/>
            <w:webHidden/>
          </w:rPr>
          <w:fldChar w:fldCharType="separate"/>
        </w:r>
        <w:r>
          <w:rPr>
            <w:noProof/>
            <w:webHidden/>
          </w:rPr>
          <w:t>5</w:t>
        </w:r>
        <w:r>
          <w:rPr>
            <w:noProof/>
            <w:webHidden/>
          </w:rPr>
          <w:fldChar w:fldCharType="end"/>
        </w:r>
      </w:hyperlink>
    </w:p>
    <w:p w14:paraId="561CB976" w14:textId="54266B3A"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3" w:history="1">
        <w:r w:rsidRPr="00184923">
          <w:rPr>
            <w:rStyle w:val="Hypertextovodkaz"/>
            <w:noProof/>
          </w:rPr>
          <w:t>Obrázek 3 - ESP32-C6</w:t>
        </w:r>
        <w:r>
          <w:rPr>
            <w:noProof/>
            <w:webHidden/>
          </w:rPr>
          <w:tab/>
        </w:r>
        <w:r>
          <w:rPr>
            <w:noProof/>
            <w:webHidden/>
          </w:rPr>
          <w:fldChar w:fldCharType="begin"/>
        </w:r>
        <w:r>
          <w:rPr>
            <w:noProof/>
            <w:webHidden/>
          </w:rPr>
          <w:instrText xml:space="preserve"> PAGEREF _Toc219573673 \h </w:instrText>
        </w:r>
        <w:r>
          <w:rPr>
            <w:noProof/>
            <w:webHidden/>
          </w:rPr>
        </w:r>
        <w:r>
          <w:rPr>
            <w:noProof/>
            <w:webHidden/>
          </w:rPr>
          <w:fldChar w:fldCharType="separate"/>
        </w:r>
        <w:r>
          <w:rPr>
            <w:noProof/>
            <w:webHidden/>
          </w:rPr>
          <w:t>6</w:t>
        </w:r>
        <w:r>
          <w:rPr>
            <w:noProof/>
            <w:webHidden/>
          </w:rPr>
          <w:fldChar w:fldCharType="end"/>
        </w:r>
      </w:hyperlink>
    </w:p>
    <w:p w14:paraId="2703CFC4" w14:textId="69ECB2B3"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4" w:history="1">
        <w:r w:rsidRPr="00184923">
          <w:rPr>
            <w:rStyle w:val="Hypertextovodkaz"/>
            <w:noProof/>
          </w:rPr>
          <w:t>Obrázek 4 - UPS Li-ion Boost modul s nabíječkou, 5V</w:t>
        </w:r>
        <w:r>
          <w:rPr>
            <w:noProof/>
            <w:webHidden/>
          </w:rPr>
          <w:tab/>
        </w:r>
        <w:r>
          <w:rPr>
            <w:noProof/>
            <w:webHidden/>
          </w:rPr>
          <w:fldChar w:fldCharType="begin"/>
        </w:r>
        <w:r>
          <w:rPr>
            <w:noProof/>
            <w:webHidden/>
          </w:rPr>
          <w:instrText xml:space="preserve"> PAGEREF _Toc219573674 \h </w:instrText>
        </w:r>
        <w:r>
          <w:rPr>
            <w:noProof/>
            <w:webHidden/>
          </w:rPr>
        </w:r>
        <w:r>
          <w:rPr>
            <w:noProof/>
            <w:webHidden/>
          </w:rPr>
          <w:fldChar w:fldCharType="separate"/>
        </w:r>
        <w:r>
          <w:rPr>
            <w:noProof/>
            <w:webHidden/>
          </w:rPr>
          <w:t>6</w:t>
        </w:r>
        <w:r>
          <w:rPr>
            <w:noProof/>
            <w:webHidden/>
          </w:rPr>
          <w:fldChar w:fldCharType="end"/>
        </w:r>
      </w:hyperlink>
    </w:p>
    <w:p w14:paraId="58465B42" w14:textId="1943BC11"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5" w:history="1">
        <w:r w:rsidRPr="00184923">
          <w:rPr>
            <w:rStyle w:val="Hypertextovodkaz"/>
            <w:noProof/>
          </w:rPr>
          <w:t>Obrázek 5 - GeB Li-Ion Baterie 3x18650 1S3P 3.7V 9600mAh</w:t>
        </w:r>
        <w:r>
          <w:rPr>
            <w:noProof/>
            <w:webHidden/>
          </w:rPr>
          <w:tab/>
        </w:r>
        <w:r>
          <w:rPr>
            <w:noProof/>
            <w:webHidden/>
          </w:rPr>
          <w:fldChar w:fldCharType="begin"/>
        </w:r>
        <w:r>
          <w:rPr>
            <w:noProof/>
            <w:webHidden/>
          </w:rPr>
          <w:instrText xml:space="preserve"> PAGEREF _Toc219573675 \h </w:instrText>
        </w:r>
        <w:r>
          <w:rPr>
            <w:noProof/>
            <w:webHidden/>
          </w:rPr>
        </w:r>
        <w:r>
          <w:rPr>
            <w:noProof/>
            <w:webHidden/>
          </w:rPr>
          <w:fldChar w:fldCharType="separate"/>
        </w:r>
        <w:r>
          <w:rPr>
            <w:noProof/>
            <w:webHidden/>
          </w:rPr>
          <w:t>7</w:t>
        </w:r>
        <w:r>
          <w:rPr>
            <w:noProof/>
            <w:webHidden/>
          </w:rPr>
          <w:fldChar w:fldCharType="end"/>
        </w:r>
      </w:hyperlink>
    </w:p>
    <w:p w14:paraId="1E27D0A4" w14:textId="5082A624"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6" w:history="1">
        <w:r w:rsidRPr="00184923">
          <w:rPr>
            <w:rStyle w:val="Hypertextovodkaz"/>
            <w:noProof/>
          </w:rPr>
          <w:t>Obrázek 6 - nteligentní RGB LED NeoPixel, WS2812B, 10x10, 5050, 5V</w:t>
        </w:r>
        <w:r>
          <w:rPr>
            <w:noProof/>
            <w:webHidden/>
          </w:rPr>
          <w:tab/>
        </w:r>
        <w:r>
          <w:rPr>
            <w:noProof/>
            <w:webHidden/>
          </w:rPr>
          <w:fldChar w:fldCharType="begin"/>
        </w:r>
        <w:r>
          <w:rPr>
            <w:noProof/>
            <w:webHidden/>
          </w:rPr>
          <w:instrText xml:space="preserve"> PAGEREF _Toc219573676 \h </w:instrText>
        </w:r>
        <w:r>
          <w:rPr>
            <w:noProof/>
            <w:webHidden/>
          </w:rPr>
        </w:r>
        <w:r>
          <w:rPr>
            <w:noProof/>
            <w:webHidden/>
          </w:rPr>
          <w:fldChar w:fldCharType="separate"/>
        </w:r>
        <w:r>
          <w:rPr>
            <w:noProof/>
            <w:webHidden/>
          </w:rPr>
          <w:t>7</w:t>
        </w:r>
        <w:r>
          <w:rPr>
            <w:noProof/>
            <w:webHidden/>
          </w:rPr>
          <w:fldChar w:fldCharType="end"/>
        </w:r>
      </w:hyperlink>
    </w:p>
    <w:p w14:paraId="787BD900" w14:textId="296F18D5"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7" w:history="1">
        <w:r w:rsidRPr="00184923">
          <w:rPr>
            <w:rStyle w:val="Hypertextovodkaz"/>
            <w:noProof/>
          </w:rPr>
          <w:t>Obrázek 7 - Tlačítko 6x6x5mm</w:t>
        </w:r>
        <w:r>
          <w:rPr>
            <w:noProof/>
            <w:webHidden/>
          </w:rPr>
          <w:tab/>
        </w:r>
        <w:r>
          <w:rPr>
            <w:noProof/>
            <w:webHidden/>
          </w:rPr>
          <w:fldChar w:fldCharType="begin"/>
        </w:r>
        <w:r>
          <w:rPr>
            <w:noProof/>
            <w:webHidden/>
          </w:rPr>
          <w:instrText xml:space="preserve"> PAGEREF _Toc219573677 \h </w:instrText>
        </w:r>
        <w:r>
          <w:rPr>
            <w:noProof/>
            <w:webHidden/>
          </w:rPr>
        </w:r>
        <w:r>
          <w:rPr>
            <w:noProof/>
            <w:webHidden/>
          </w:rPr>
          <w:fldChar w:fldCharType="separate"/>
        </w:r>
        <w:r>
          <w:rPr>
            <w:noProof/>
            <w:webHidden/>
          </w:rPr>
          <w:t>8</w:t>
        </w:r>
        <w:r>
          <w:rPr>
            <w:noProof/>
            <w:webHidden/>
          </w:rPr>
          <w:fldChar w:fldCharType="end"/>
        </w:r>
      </w:hyperlink>
    </w:p>
    <w:p w14:paraId="4240C265" w14:textId="1138A52B"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8" w:history="1">
        <w:r w:rsidRPr="00184923">
          <w:rPr>
            <w:rStyle w:val="Hypertextovodkaz"/>
            <w:noProof/>
          </w:rPr>
          <w:t>Obrázek 8 - Spínač kovový s aretací – Power, stříbrný 16mm 3-6V</w:t>
        </w:r>
        <w:r>
          <w:rPr>
            <w:noProof/>
            <w:webHidden/>
          </w:rPr>
          <w:tab/>
        </w:r>
        <w:r>
          <w:rPr>
            <w:noProof/>
            <w:webHidden/>
          </w:rPr>
          <w:fldChar w:fldCharType="begin"/>
        </w:r>
        <w:r>
          <w:rPr>
            <w:noProof/>
            <w:webHidden/>
          </w:rPr>
          <w:instrText xml:space="preserve"> PAGEREF _Toc219573678 \h </w:instrText>
        </w:r>
        <w:r>
          <w:rPr>
            <w:noProof/>
            <w:webHidden/>
          </w:rPr>
        </w:r>
        <w:r>
          <w:rPr>
            <w:noProof/>
            <w:webHidden/>
          </w:rPr>
          <w:fldChar w:fldCharType="separate"/>
        </w:r>
        <w:r>
          <w:rPr>
            <w:noProof/>
            <w:webHidden/>
          </w:rPr>
          <w:t>8</w:t>
        </w:r>
        <w:r>
          <w:rPr>
            <w:noProof/>
            <w:webHidden/>
          </w:rPr>
          <w:fldChar w:fldCharType="end"/>
        </w:r>
      </w:hyperlink>
    </w:p>
    <w:p w14:paraId="496E7E06" w14:textId="3EB301E1"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79" w:history="1">
        <w:r w:rsidRPr="00184923">
          <w:rPr>
            <w:rStyle w:val="Hypertextovodkaz"/>
            <w:noProof/>
          </w:rPr>
          <w:t>Obrázek 9 - Nabíječka Li-ion článku TP4056 s ochranou USB-C</w:t>
        </w:r>
        <w:r>
          <w:rPr>
            <w:noProof/>
            <w:webHidden/>
          </w:rPr>
          <w:tab/>
        </w:r>
        <w:r>
          <w:rPr>
            <w:noProof/>
            <w:webHidden/>
          </w:rPr>
          <w:fldChar w:fldCharType="begin"/>
        </w:r>
        <w:r>
          <w:rPr>
            <w:noProof/>
            <w:webHidden/>
          </w:rPr>
          <w:instrText xml:space="preserve"> PAGEREF _Toc219573679 \h </w:instrText>
        </w:r>
        <w:r>
          <w:rPr>
            <w:noProof/>
            <w:webHidden/>
          </w:rPr>
        </w:r>
        <w:r>
          <w:rPr>
            <w:noProof/>
            <w:webHidden/>
          </w:rPr>
          <w:fldChar w:fldCharType="separate"/>
        </w:r>
        <w:r>
          <w:rPr>
            <w:noProof/>
            <w:webHidden/>
          </w:rPr>
          <w:t>9</w:t>
        </w:r>
        <w:r>
          <w:rPr>
            <w:noProof/>
            <w:webHidden/>
          </w:rPr>
          <w:fldChar w:fldCharType="end"/>
        </w:r>
      </w:hyperlink>
    </w:p>
    <w:p w14:paraId="2EE58426" w14:textId="0435E874"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0" w:history="1">
        <w:r w:rsidRPr="00184923">
          <w:rPr>
            <w:rStyle w:val="Hypertextovodkaz"/>
            <w:noProof/>
          </w:rPr>
          <w:t>Obrázek 10 - blokové schéma</w:t>
        </w:r>
        <w:r>
          <w:rPr>
            <w:noProof/>
            <w:webHidden/>
          </w:rPr>
          <w:tab/>
        </w:r>
        <w:r>
          <w:rPr>
            <w:noProof/>
            <w:webHidden/>
          </w:rPr>
          <w:fldChar w:fldCharType="begin"/>
        </w:r>
        <w:r>
          <w:rPr>
            <w:noProof/>
            <w:webHidden/>
          </w:rPr>
          <w:instrText xml:space="preserve"> PAGEREF _Toc219573680 \h </w:instrText>
        </w:r>
        <w:r>
          <w:rPr>
            <w:noProof/>
            <w:webHidden/>
          </w:rPr>
        </w:r>
        <w:r>
          <w:rPr>
            <w:noProof/>
            <w:webHidden/>
          </w:rPr>
          <w:fldChar w:fldCharType="separate"/>
        </w:r>
        <w:r>
          <w:rPr>
            <w:noProof/>
            <w:webHidden/>
          </w:rPr>
          <w:t>10</w:t>
        </w:r>
        <w:r>
          <w:rPr>
            <w:noProof/>
            <w:webHidden/>
          </w:rPr>
          <w:fldChar w:fldCharType="end"/>
        </w:r>
      </w:hyperlink>
    </w:p>
    <w:p w14:paraId="360B62B9" w14:textId="1D89568F"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1" w:history="1">
        <w:r w:rsidRPr="00184923">
          <w:rPr>
            <w:rStyle w:val="Hypertextovodkaz"/>
            <w:noProof/>
          </w:rPr>
          <w:t>Obrázek 11 - Schéma zapojení boost modulu</w:t>
        </w:r>
        <w:r>
          <w:rPr>
            <w:noProof/>
            <w:webHidden/>
          </w:rPr>
          <w:tab/>
        </w:r>
        <w:r>
          <w:rPr>
            <w:noProof/>
            <w:webHidden/>
          </w:rPr>
          <w:fldChar w:fldCharType="begin"/>
        </w:r>
        <w:r>
          <w:rPr>
            <w:noProof/>
            <w:webHidden/>
          </w:rPr>
          <w:instrText xml:space="preserve"> PAGEREF _Toc219573681 \h </w:instrText>
        </w:r>
        <w:r>
          <w:rPr>
            <w:noProof/>
            <w:webHidden/>
          </w:rPr>
        </w:r>
        <w:r>
          <w:rPr>
            <w:noProof/>
            <w:webHidden/>
          </w:rPr>
          <w:fldChar w:fldCharType="separate"/>
        </w:r>
        <w:r>
          <w:rPr>
            <w:noProof/>
            <w:webHidden/>
          </w:rPr>
          <w:t>12</w:t>
        </w:r>
        <w:r>
          <w:rPr>
            <w:noProof/>
            <w:webHidden/>
          </w:rPr>
          <w:fldChar w:fldCharType="end"/>
        </w:r>
      </w:hyperlink>
    </w:p>
    <w:p w14:paraId="6DD72088" w14:textId="46D868FA"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2" w:history="1">
        <w:r w:rsidRPr="00184923">
          <w:rPr>
            <w:rStyle w:val="Hypertextovodkaz"/>
            <w:noProof/>
          </w:rPr>
          <w:t>Obrázek 12 - Schéma zapojení nabíjecího modulu</w:t>
        </w:r>
        <w:r>
          <w:rPr>
            <w:noProof/>
            <w:webHidden/>
          </w:rPr>
          <w:tab/>
        </w:r>
        <w:r>
          <w:rPr>
            <w:noProof/>
            <w:webHidden/>
          </w:rPr>
          <w:fldChar w:fldCharType="begin"/>
        </w:r>
        <w:r>
          <w:rPr>
            <w:noProof/>
            <w:webHidden/>
          </w:rPr>
          <w:instrText xml:space="preserve"> PAGEREF _Toc219573682 \h </w:instrText>
        </w:r>
        <w:r>
          <w:rPr>
            <w:noProof/>
            <w:webHidden/>
          </w:rPr>
        </w:r>
        <w:r>
          <w:rPr>
            <w:noProof/>
            <w:webHidden/>
          </w:rPr>
          <w:fldChar w:fldCharType="separate"/>
        </w:r>
        <w:r>
          <w:rPr>
            <w:noProof/>
            <w:webHidden/>
          </w:rPr>
          <w:t>12</w:t>
        </w:r>
        <w:r>
          <w:rPr>
            <w:noProof/>
            <w:webHidden/>
          </w:rPr>
          <w:fldChar w:fldCharType="end"/>
        </w:r>
      </w:hyperlink>
    </w:p>
    <w:p w14:paraId="7107ECA0" w14:textId="708062C1"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3" w:history="1">
        <w:r w:rsidRPr="00184923">
          <w:rPr>
            <w:rStyle w:val="Hypertextovodkaz"/>
            <w:noProof/>
          </w:rPr>
          <w:t>Obrázek 13 - Schéma zapojení ledek WS2812B</w:t>
        </w:r>
        <w:r>
          <w:rPr>
            <w:noProof/>
            <w:webHidden/>
          </w:rPr>
          <w:tab/>
        </w:r>
        <w:r>
          <w:rPr>
            <w:noProof/>
            <w:webHidden/>
          </w:rPr>
          <w:fldChar w:fldCharType="begin"/>
        </w:r>
        <w:r>
          <w:rPr>
            <w:noProof/>
            <w:webHidden/>
          </w:rPr>
          <w:instrText xml:space="preserve"> PAGEREF _Toc219573683 \h </w:instrText>
        </w:r>
        <w:r>
          <w:rPr>
            <w:noProof/>
            <w:webHidden/>
          </w:rPr>
        </w:r>
        <w:r>
          <w:rPr>
            <w:noProof/>
            <w:webHidden/>
          </w:rPr>
          <w:fldChar w:fldCharType="separate"/>
        </w:r>
        <w:r>
          <w:rPr>
            <w:noProof/>
            <w:webHidden/>
          </w:rPr>
          <w:t>12</w:t>
        </w:r>
        <w:r>
          <w:rPr>
            <w:noProof/>
            <w:webHidden/>
          </w:rPr>
          <w:fldChar w:fldCharType="end"/>
        </w:r>
      </w:hyperlink>
    </w:p>
    <w:p w14:paraId="580DB3A1" w14:textId="6BE4B5CB"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4" w:history="1">
        <w:r w:rsidRPr="00184923">
          <w:rPr>
            <w:rStyle w:val="Hypertextovodkaz"/>
            <w:noProof/>
          </w:rPr>
          <w:t>Obrázek 14 - Schéma zapojení matice skenující přítomnost figurek</w:t>
        </w:r>
        <w:r>
          <w:rPr>
            <w:noProof/>
            <w:webHidden/>
          </w:rPr>
          <w:tab/>
        </w:r>
        <w:r>
          <w:rPr>
            <w:noProof/>
            <w:webHidden/>
          </w:rPr>
          <w:fldChar w:fldCharType="begin"/>
        </w:r>
        <w:r>
          <w:rPr>
            <w:noProof/>
            <w:webHidden/>
          </w:rPr>
          <w:instrText xml:space="preserve"> PAGEREF _Toc219573684 \h </w:instrText>
        </w:r>
        <w:r>
          <w:rPr>
            <w:noProof/>
            <w:webHidden/>
          </w:rPr>
        </w:r>
        <w:r>
          <w:rPr>
            <w:noProof/>
            <w:webHidden/>
          </w:rPr>
          <w:fldChar w:fldCharType="separate"/>
        </w:r>
        <w:r>
          <w:rPr>
            <w:noProof/>
            <w:webHidden/>
          </w:rPr>
          <w:t>13</w:t>
        </w:r>
        <w:r>
          <w:rPr>
            <w:noProof/>
            <w:webHidden/>
          </w:rPr>
          <w:fldChar w:fldCharType="end"/>
        </w:r>
      </w:hyperlink>
    </w:p>
    <w:p w14:paraId="20B10AEC" w14:textId="04F87007"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5" w:history="1">
        <w:r w:rsidRPr="00184923">
          <w:rPr>
            <w:rStyle w:val="Hypertextovodkaz"/>
            <w:noProof/>
          </w:rPr>
          <w:t>Obrázek 15 - Schéma zapojení komponentů k MCU</w:t>
        </w:r>
        <w:r>
          <w:rPr>
            <w:noProof/>
            <w:webHidden/>
          </w:rPr>
          <w:tab/>
        </w:r>
        <w:r>
          <w:rPr>
            <w:noProof/>
            <w:webHidden/>
          </w:rPr>
          <w:fldChar w:fldCharType="begin"/>
        </w:r>
        <w:r>
          <w:rPr>
            <w:noProof/>
            <w:webHidden/>
          </w:rPr>
          <w:instrText xml:space="preserve"> PAGEREF _Toc219573685 \h </w:instrText>
        </w:r>
        <w:r>
          <w:rPr>
            <w:noProof/>
            <w:webHidden/>
          </w:rPr>
        </w:r>
        <w:r>
          <w:rPr>
            <w:noProof/>
            <w:webHidden/>
          </w:rPr>
          <w:fldChar w:fldCharType="separate"/>
        </w:r>
        <w:r>
          <w:rPr>
            <w:noProof/>
            <w:webHidden/>
          </w:rPr>
          <w:t>14</w:t>
        </w:r>
        <w:r>
          <w:rPr>
            <w:noProof/>
            <w:webHidden/>
          </w:rPr>
          <w:fldChar w:fldCharType="end"/>
        </w:r>
      </w:hyperlink>
    </w:p>
    <w:p w14:paraId="42FCB4A2" w14:textId="5C96D29D"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6" w:history="1">
        <w:r w:rsidRPr="00184923">
          <w:rPr>
            <w:rStyle w:val="Hypertextovodkaz"/>
            <w:noProof/>
          </w:rPr>
          <w:t>Obrázek 16 - Diagram toku dat a komunikace mezi tasky</w:t>
        </w:r>
        <w:r>
          <w:rPr>
            <w:noProof/>
            <w:webHidden/>
          </w:rPr>
          <w:tab/>
        </w:r>
        <w:r>
          <w:rPr>
            <w:noProof/>
            <w:webHidden/>
          </w:rPr>
          <w:fldChar w:fldCharType="begin"/>
        </w:r>
        <w:r>
          <w:rPr>
            <w:noProof/>
            <w:webHidden/>
          </w:rPr>
          <w:instrText xml:space="preserve"> PAGEREF _Toc219573686 \h </w:instrText>
        </w:r>
        <w:r>
          <w:rPr>
            <w:noProof/>
            <w:webHidden/>
          </w:rPr>
        </w:r>
        <w:r>
          <w:rPr>
            <w:noProof/>
            <w:webHidden/>
          </w:rPr>
          <w:fldChar w:fldCharType="separate"/>
        </w:r>
        <w:r>
          <w:rPr>
            <w:noProof/>
            <w:webHidden/>
          </w:rPr>
          <w:t>21</w:t>
        </w:r>
        <w:r>
          <w:rPr>
            <w:noProof/>
            <w:webHidden/>
          </w:rPr>
          <w:fldChar w:fldCharType="end"/>
        </w:r>
      </w:hyperlink>
    </w:p>
    <w:p w14:paraId="73AA8DD4" w14:textId="1AC05B05"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7" w:history="1">
        <w:r w:rsidRPr="00184923">
          <w:rPr>
            <w:rStyle w:val="Hypertextovodkaz"/>
            <w:noProof/>
          </w:rPr>
          <w:t>Obrázek 17 - model šachovnice</w:t>
        </w:r>
        <w:r>
          <w:rPr>
            <w:noProof/>
            <w:webHidden/>
          </w:rPr>
          <w:tab/>
        </w:r>
        <w:r>
          <w:rPr>
            <w:noProof/>
            <w:webHidden/>
          </w:rPr>
          <w:fldChar w:fldCharType="begin"/>
        </w:r>
        <w:r>
          <w:rPr>
            <w:noProof/>
            <w:webHidden/>
          </w:rPr>
          <w:instrText xml:space="preserve"> PAGEREF _Toc219573687 \h </w:instrText>
        </w:r>
        <w:r>
          <w:rPr>
            <w:noProof/>
            <w:webHidden/>
          </w:rPr>
        </w:r>
        <w:r>
          <w:rPr>
            <w:noProof/>
            <w:webHidden/>
          </w:rPr>
          <w:fldChar w:fldCharType="separate"/>
        </w:r>
        <w:r>
          <w:rPr>
            <w:noProof/>
            <w:webHidden/>
          </w:rPr>
          <w:t>24</w:t>
        </w:r>
        <w:r>
          <w:rPr>
            <w:noProof/>
            <w:webHidden/>
          </w:rPr>
          <w:fldChar w:fldCharType="end"/>
        </w:r>
      </w:hyperlink>
    </w:p>
    <w:p w14:paraId="710FFC31" w14:textId="57B363E0"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8" w:history="1">
        <w:r w:rsidRPr="00184923">
          <w:rPr>
            <w:rStyle w:val="Hypertextovodkaz"/>
            <w:noProof/>
          </w:rPr>
          <w:t>Obrázek 18 – render 1</w:t>
        </w:r>
        <w:r>
          <w:rPr>
            <w:noProof/>
            <w:webHidden/>
          </w:rPr>
          <w:tab/>
        </w:r>
        <w:r>
          <w:rPr>
            <w:noProof/>
            <w:webHidden/>
          </w:rPr>
          <w:fldChar w:fldCharType="begin"/>
        </w:r>
        <w:r>
          <w:rPr>
            <w:noProof/>
            <w:webHidden/>
          </w:rPr>
          <w:instrText xml:space="preserve"> PAGEREF _Toc219573688 \h </w:instrText>
        </w:r>
        <w:r>
          <w:rPr>
            <w:noProof/>
            <w:webHidden/>
          </w:rPr>
        </w:r>
        <w:r>
          <w:rPr>
            <w:noProof/>
            <w:webHidden/>
          </w:rPr>
          <w:fldChar w:fldCharType="separate"/>
        </w:r>
        <w:r>
          <w:rPr>
            <w:noProof/>
            <w:webHidden/>
          </w:rPr>
          <w:t>25</w:t>
        </w:r>
        <w:r>
          <w:rPr>
            <w:noProof/>
            <w:webHidden/>
          </w:rPr>
          <w:fldChar w:fldCharType="end"/>
        </w:r>
      </w:hyperlink>
    </w:p>
    <w:p w14:paraId="0D4ADF83" w14:textId="069B96FA"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89" w:history="1">
        <w:r w:rsidRPr="00184923">
          <w:rPr>
            <w:rStyle w:val="Hypertextovodkaz"/>
            <w:noProof/>
          </w:rPr>
          <w:t>Obrázek 19 - render 3</w:t>
        </w:r>
        <w:r>
          <w:rPr>
            <w:noProof/>
            <w:webHidden/>
          </w:rPr>
          <w:tab/>
        </w:r>
        <w:r>
          <w:rPr>
            <w:noProof/>
            <w:webHidden/>
          </w:rPr>
          <w:fldChar w:fldCharType="begin"/>
        </w:r>
        <w:r>
          <w:rPr>
            <w:noProof/>
            <w:webHidden/>
          </w:rPr>
          <w:instrText xml:space="preserve"> PAGEREF _Toc219573689 \h </w:instrText>
        </w:r>
        <w:r>
          <w:rPr>
            <w:noProof/>
            <w:webHidden/>
          </w:rPr>
        </w:r>
        <w:r>
          <w:rPr>
            <w:noProof/>
            <w:webHidden/>
          </w:rPr>
          <w:fldChar w:fldCharType="separate"/>
        </w:r>
        <w:r>
          <w:rPr>
            <w:noProof/>
            <w:webHidden/>
          </w:rPr>
          <w:t>25</w:t>
        </w:r>
        <w:r>
          <w:rPr>
            <w:noProof/>
            <w:webHidden/>
          </w:rPr>
          <w:fldChar w:fldCharType="end"/>
        </w:r>
      </w:hyperlink>
    </w:p>
    <w:p w14:paraId="0C6D53E0" w14:textId="66C1D9CA"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0" w:history="1">
        <w:r w:rsidRPr="00184923">
          <w:rPr>
            <w:rStyle w:val="Hypertextovodkaz"/>
            <w:noProof/>
          </w:rPr>
          <w:t>Obrázek 20 - render 2</w:t>
        </w:r>
        <w:r>
          <w:rPr>
            <w:noProof/>
            <w:webHidden/>
          </w:rPr>
          <w:tab/>
        </w:r>
        <w:r>
          <w:rPr>
            <w:noProof/>
            <w:webHidden/>
          </w:rPr>
          <w:fldChar w:fldCharType="begin"/>
        </w:r>
        <w:r>
          <w:rPr>
            <w:noProof/>
            <w:webHidden/>
          </w:rPr>
          <w:instrText xml:space="preserve"> PAGEREF _Toc219573690 \h </w:instrText>
        </w:r>
        <w:r>
          <w:rPr>
            <w:noProof/>
            <w:webHidden/>
          </w:rPr>
        </w:r>
        <w:r>
          <w:rPr>
            <w:noProof/>
            <w:webHidden/>
          </w:rPr>
          <w:fldChar w:fldCharType="separate"/>
        </w:r>
        <w:r>
          <w:rPr>
            <w:noProof/>
            <w:webHidden/>
          </w:rPr>
          <w:t>25</w:t>
        </w:r>
        <w:r>
          <w:rPr>
            <w:noProof/>
            <w:webHidden/>
          </w:rPr>
          <w:fldChar w:fldCharType="end"/>
        </w:r>
      </w:hyperlink>
    </w:p>
    <w:p w14:paraId="59375D17" w14:textId="13435A90"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1" w:history="1">
        <w:r w:rsidRPr="00184923">
          <w:rPr>
            <w:rStyle w:val="Hypertextovodkaz"/>
            <w:noProof/>
          </w:rPr>
          <w:t>Obrázek 21 - načítací sekvence</w:t>
        </w:r>
        <w:r>
          <w:rPr>
            <w:noProof/>
            <w:webHidden/>
          </w:rPr>
          <w:tab/>
        </w:r>
        <w:r>
          <w:rPr>
            <w:noProof/>
            <w:webHidden/>
          </w:rPr>
          <w:fldChar w:fldCharType="begin"/>
        </w:r>
        <w:r>
          <w:rPr>
            <w:noProof/>
            <w:webHidden/>
          </w:rPr>
          <w:instrText xml:space="preserve"> PAGEREF _Toc219573691 \h </w:instrText>
        </w:r>
        <w:r>
          <w:rPr>
            <w:noProof/>
            <w:webHidden/>
          </w:rPr>
        </w:r>
        <w:r>
          <w:rPr>
            <w:noProof/>
            <w:webHidden/>
          </w:rPr>
          <w:fldChar w:fldCharType="separate"/>
        </w:r>
        <w:r>
          <w:rPr>
            <w:noProof/>
            <w:webHidden/>
          </w:rPr>
          <w:t>26</w:t>
        </w:r>
        <w:r>
          <w:rPr>
            <w:noProof/>
            <w:webHidden/>
          </w:rPr>
          <w:fldChar w:fldCharType="end"/>
        </w:r>
      </w:hyperlink>
    </w:p>
    <w:p w14:paraId="3BFB1558" w14:textId="0D5FA1D7"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2" w:history="1">
        <w:r w:rsidRPr="00184923">
          <w:rPr>
            <w:rStyle w:val="Hypertextovodkaz"/>
            <w:noProof/>
          </w:rPr>
          <w:t>Obrázek 22 - možné tahy</w:t>
        </w:r>
        <w:r>
          <w:rPr>
            <w:noProof/>
            <w:webHidden/>
          </w:rPr>
          <w:tab/>
        </w:r>
        <w:r>
          <w:rPr>
            <w:noProof/>
            <w:webHidden/>
          </w:rPr>
          <w:fldChar w:fldCharType="begin"/>
        </w:r>
        <w:r>
          <w:rPr>
            <w:noProof/>
            <w:webHidden/>
          </w:rPr>
          <w:instrText xml:space="preserve"> PAGEREF _Toc219573692 \h </w:instrText>
        </w:r>
        <w:r>
          <w:rPr>
            <w:noProof/>
            <w:webHidden/>
          </w:rPr>
        </w:r>
        <w:r>
          <w:rPr>
            <w:noProof/>
            <w:webHidden/>
          </w:rPr>
          <w:fldChar w:fldCharType="separate"/>
        </w:r>
        <w:r>
          <w:rPr>
            <w:noProof/>
            <w:webHidden/>
          </w:rPr>
          <w:t>26</w:t>
        </w:r>
        <w:r>
          <w:rPr>
            <w:noProof/>
            <w:webHidden/>
          </w:rPr>
          <w:fldChar w:fldCharType="end"/>
        </w:r>
      </w:hyperlink>
    </w:p>
    <w:p w14:paraId="2A6EB094" w14:textId="612BAC90"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3" w:history="1">
        <w:r w:rsidRPr="00184923">
          <w:rPr>
            <w:rStyle w:val="Hypertextovodkaz"/>
            <w:noProof/>
          </w:rPr>
          <w:t>Obrázek 23 -  možné tahy</w:t>
        </w:r>
        <w:r>
          <w:rPr>
            <w:noProof/>
            <w:webHidden/>
          </w:rPr>
          <w:tab/>
        </w:r>
        <w:r>
          <w:rPr>
            <w:noProof/>
            <w:webHidden/>
          </w:rPr>
          <w:fldChar w:fldCharType="begin"/>
        </w:r>
        <w:r>
          <w:rPr>
            <w:noProof/>
            <w:webHidden/>
          </w:rPr>
          <w:instrText xml:space="preserve"> PAGEREF _Toc219573693 \h </w:instrText>
        </w:r>
        <w:r>
          <w:rPr>
            <w:noProof/>
            <w:webHidden/>
          </w:rPr>
        </w:r>
        <w:r>
          <w:rPr>
            <w:noProof/>
            <w:webHidden/>
          </w:rPr>
          <w:fldChar w:fldCharType="separate"/>
        </w:r>
        <w:r>
          <w:rPr>
            <w:noProof/>
            <w:webHidden/>
          </w:rPr>
          <w:t>27</w:t>
        </w:r>
        <w:r>
          <w:rPr>
            <w:noProof/>
            <w:webHidden/>
          </w:rPr>
          <w:fldChar w:fldCharType="end"/>
        </w:r>
      </w:hyperlink>
    </w:p>
    <w:p w14:paraId="7378EEE9" w14:textId="725F329E"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4" w:history="1">
        <w:r w:rsidRPr="00184923">
          <w:rPr>
            <w:rStyle w:val="Hypertextovodkaz"/>
            <w:noProof/>
          </w:rPr>
          <w:t>Obrázek 24 -  tahy protivníka</w:t>
        </w:r>
        <w:r>
          <w:rPr>
            <w:noProof/>
            <w:webHidden/>
          </w:rPr>
          <w:tab/>
        </w:r>
        <w:r>
          <w:rPr>
            <w:noProof/>
            <w:webHidden/>
          </w:rPr>
          <w:fldChar w:fldCharType="begin"/>
        </w:r>
        <w:r>
          <w:rPr>
            <w:noProof/>
            <w:webHidden/>
          </w:rPr>
          <w:instrText xml:space="preserve"> PAGEREF _Toc219573694 \h </w:instrText>
        </w:r>
        <w:r>
          <w:rPr>
            <w:noProof/>
            <w:webHidden/>
          </w:rPr>
        </w:r>
        <w:r>
          <w:rPr>
            <w:noProof/>
            <w:webHidden/>
          </w:rPr>
          <w:fldChar w:fldCharType="separate"/>
        </w:r>
        <w:r>
          <w:rPr>
            <w:noProof/>
            <w:webHidden/>
          </w:rPr>
          <w:t>27</w:t>
        </w:r>
        <w:r>
          <w:rPr>
            <w:noProof/>
            <w:webHidden/>
          </w:rPr>
          <w:fldChar w:fldCharType="end"/>
        </w:r>
      </w:hyperlink>
    </w:p>
    <w:p w14:paraId="017255FD" w14:textId="4C095DE7"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5" w:history="1">
        <w:r w:rsidRPr="00184923">
          <w:rPr>
            <w:rStyle w:val="Hypertextovodkaz"/>
            <w:noProof/>
          </w:rPr>
          <w:t>Obrázek - 25 tahy protivníka s ukázkou jeho tahu</w:t>
        </w:r>
        <w:r>
          <w:rPr>
            <w:noProof/>
            <w:webHidden/>
          </w:rPr>
          <w:tab/>
        </w:r>
        <w:r>
          <w:rPr>
            <w:noProof/>
            <w:webHidden/>
          </w:rPr>
          <w:fldChar w:fldCharType="begin"/>
        </w:r>
        <w:r>
          <w:rPr>
            <w:noProof/>
            <w:webHidden/>
          </w:rPr>
          <w:instrText xml:space="preserve"> PAGEREF _Toc219573695 \h </w:instrText>
        </w:r>
        <w:r>
          <w:rPr>
            <w:noProof/>
            <w:webHidden/>
          </w:rPr>
        </w:r>
        <w:r>
          <w:rPr>
            <w:noProof/>
            <w:webHidden/>
          </w:rPr>
          <w:fldChar w:fldCharType="separate"/>
        </w:r>
        <w:r>
          <w:rPr>
            <w:noProof/>
            <w:webHidden/>
          </w:rPr>
          <w:t>28</w:t>
        </w:r>
        <w:r>
          <w:rPr>
            <w:noProof/>
            <w:webHidden/>
          </w:rPr>
          <w:fldChar w:fldCharType="end"/>
        </w:r>
      </w:hyperlink>
    </w:p>
    <w:p w14:paraId="1A596969" w14:textId="058B55DF" w:rsidR="00F610A8" w:rsidRDefault="00F610A8">
      <w:pPr>
        <w:pStyle w:val="Seznamobrzk"/>
        <w:tabs>
          <w:tab w:val="right" w:leader="dot" w:pos="9982"/>
        </w:tabs>
        <w:rPr>
          <w:rFonts w:asciiTheme="minorHAnsi" w:eastAsiaTheme="minorEastAsia" w:hAnsiTheme="minorHAnsi" w:cstheme="minorBidi"/>
          <w:noProof/>
          <w:kern w:val="2"/>
          <w14:ligatures w14:val="standardContextual"/>
        </w:rPr>
      </w:pPr>
      <w:hyperlink w:anchor="_Toc219573696" w:history="1">
        <w:r w:rsidRPr="00184923">
          <w:rPr>
            <w:rStyle w:val="Hypertextovodkaz"/>
            <w:noProof/>
          </w:rPr>
          <w:t>Obrázek 26 - braní figurky</w:t>
        </w:r>
        <w:r>
          <w:rPr>
            <w:noProof/>
            <w:webHidden/>
          </w:rPr>
          <w:tab/>
        </w:r>
        <w:r>
          <w:rPr>
            <w:noProof/>
            <w:webHidden/>
          </w:rPr>
          <w:fldChar w:fldCharType="begin"/>
        </w:r>
        <w:r>
          <w:rPr>
            <w:noProof/>
            <w:webHidden/>
          </w:rPr>
          <w:instrText xml:space="preserve"> PAGEREF _Toc219573696 \h </w:instrText>
        </w:r>
        <w:r>
          <w:rPr>
            <w:noProof/>
            <w:webHidden/>
          </w:rPr>
        </w:r>
        <w:r>
          <w:rPr>
            <w:noProof/>
            <w:webHidden/>
          </w:rPr>
          <w:fldChar w:fldCharType="separate"/>
        </w:r>
        <w:r>
          <w:rPr>
            <w:noProof/>
            <w:webHidden/>
          </w:rPr>
          <w:t>28</w:t>
        </w:r>
        <w:r>
          <w:rPr>
            <w:noProof/>
            <w:webHidden/>
          </w:rPr>
          <w:fldChar w:fldCharType="end"/>
        </w:r>
      </w:hyperlink>
    </w:p>
    <w:p w14:paraId="4EEEC5D8" w14:textId="732D91D9" w:rsidR="00BB42E0" w:rsidRDefault="00C51B6F" w:rsidP="008E4112">
      <w:pPr>
        <w:pStyle w:val="Standard"/>
        <w:jc w:val="both"/>
        <w:rPr>
          <w:color w:val="FF0000"/>
        </w:rPr>
      </w:pPr>
      <w:r>
        <w:rPr>
          <w:color w:val="FF0000"/>
        </w:rPr>
        <w:fldChar w:fldCharType="end"/>
      </w:r>
    </w:p>
    <w:p w14:paraId="1E85FB8B" w14:textId="77777777" w:rsidR="00A667F8" w:rsidRDefault="00A667F8" w:rsidP="008E4112">
      <w:pPr>
        <w:pStyle w:val="Standard"/>
        <w:jc w:val="both"/>
        <w:rPr>
          <w:color w:val="FF0000"/>
        </w:rPr>
      </w:pPr>
    </w:p>
    <w:p w14:paraId="6ADCEB9F" w14:textId="77777777" w:rsidR="00A667F8" w:rsidRDefault="00A667F8" w:rsidP="008E4112">
      <w:pPr>
        <w:pStyle w:val="Standard"/>
        <w:jc w:val="both"/>
        <w:rPr>
          <w:color w:val="FF0000"/>
        </w:rPr>
      </w:pPr>
    </w:p>
    <w:p w14:paraId="454AFA4E" w14:textId="77777777" w:rsidR="00A667F8" w:rsidRDefault="00A667F8" w:rsidP="008E4112">
      <w:pPr>
        <w:pStyle w:val="Standard"/>
        <w:jc w:val="both"/>
        <w:rPr>
          <w:color w:val="FF0000"/>
        </w:rPr>
      </w:pPr>
    </w:p>
    <w:p w14:paraId="5F2F246D" w14:textId="77777777" w:rsidR="00A667F8" w:rsidRDefault="00A667F8" w:rsidP="008E4112">
      <w:pPr>
        <w:pStyle w:val="Standard"/>
        <w:jc w:val="both"/>
        <w:rPr>
          <w:color w:val="FF0000"/>
        </w:rPr>
      </w:pPr>
    </w:p>
    <w:p w14:paraId="2F1DD34D" w14:textId="77777777" w:rsidR="00A667F8" w:rsidRDefault="00A667F8" w:rsidP="008E4112">
      <w:pPr>
        <w:pStyle w:val="Standard"/>
        <w:jc w:val="both"/>
      </w:pPr>
    </w:p>
    <w:p w14:paraId="138AF04E" w14:textId="54319490" w:rsidR="008E4112" w:rsidRDefault="008E4112" w:rsidP="008E4112">
      <w:pPr>
        <w:pStyle w:val="Standard"/>
        <w:jc w:val="both"/>
      </w:pPr>
    </w:p>
    <w:p w14:paraId="0D1D39F3" w14:textId="77777777" w:rsidR="008E4112" w:rsidRDefault="008E4112" w:rsidP="008E4112">
      <w:pPr>
        <w:pStyle w:val="Standard"/>
        <w:jc w:val="both"/>
      </w:pPr>
    </w:p>
    <w:p w14:paraId="4DB0AE1D" w14:textId="77777777" w:rsidR="00866B1A" w:rsidRDefault="00866B1A" w:rsidP="00866B1A">
      <w:pPr>
        <w:pStyle w:val="Standard"/>
        <w:jc w:val="both"/>
        <w:sectPr w:rsidR="00866B1A">
          <w:pgSz w:w="11905" w:h="16837"/>
          <w:pgMar w:top="681" w:right="779" w:bottom="891" w:left="1134" w:header="708" w:footer="708" w:gutter="0"/>
          <w:cols w:space="708"/>
        </w:sectPr>
      </w:pPr>
    </w:p>
    <w:p w14:paraId="68BE556E" w14:textId="39B3CFAD" w:rsidR="00D37BB3" w:rsidRDefault="00D37BB3" w:rsidP="0023420F">
      <w:pPr>
        <w:pStyle w:val="Nadpis1"/>
        <w:numPr>
          <w:ilvl w:val="0"/>
          <w:numId w:val="29"/>
        </w:numPr>
      </w:pPr>
      <w:bookmarkStart w:id="80" w:name="_Toc219572417"/>
      <w:r>
        <w:lastRenderedPageBreak/>
        <w:t>Reference</w:t>
      </w:r>
      <w:bookmarkEnd w:id="80"/>
    </w:p>
    <w:p w14:paraId="17C65706" w14:textId="3A51FE38" w:rsidR="005E4061" w:rsidRDefault="005E4061" w:rsidP="005E4061">
      <w:pPr>
        <w:pStyle w:val="Standard"/>
        <w:jc w:val="both"/>
      </w:pPr>
    </w:p>
    <w:p w14:paraId="2D91B6BD" w14:textId="77777777" w:rsidR="00065E05" w:rsidRDefault="00065E05" w:rsidP="00065E05">
      <w:pPr>
        <w:pStyle w:val="Normlnweb"/>
      </w:pPr>
      <w:bookmarkStart w:id="81" w:name="ref1"/>
      <w:r>
        <w:rPr>
          <w:b/>
          <w:bCs/>
        </w:rPr>
        <w:t xml:space="preserve">[1] </w:t>
      </w:r>
      <w:bookmarkEnd w:id="81"/>
      <w:r>
        <w:rPr>
          <w:b/>
          <w:bCs/>
        </w:rPr>
        <w:t>ESPRESSIF SYSTEMS.</w:t>
      </w:r>
      <w:r>
        <w:t xml:space="preserve"> </w:t>
      </w:r>
      <w:r>
        <w:rPr>
          <w:i/>
          <w:iCs/>
        </w:rPr>
        <w:t>ESP32-C6 Series Datasheet: 2.4 GHz Wi-Fi 6 &amp; Bluetooth 5 (LE)</w:t>
      </w:r>
      <w:r>
        <w:t xml:space="preserve"> [online]. Verze 1.2. Shanghai: Espressif Systems, 2024 [cit. 2026-06-09]. Dostupné z: </w:t>
      </w:r>
      <w:hyperlink r:id="rId44" w:tgtFrame="_blank" w:history="1">
        <w:r>
          <w:rPr>
            <w:rStyle w:val="Hypertextovodkaz"/>
          </w:rPr>
          <w:t>https://www.espressif.com/sites/default/files/documentation/esp32-c6_datasheet_en.pdf</w:t>
        </w:r>
      </w:hyperlink>
    </w:p>
    <w:p w14:paraId="4A1C3D3D" w14:textId="77777777" w:rsidR="00065E05" w:rsidRDefault="00065E05" w:rsidP="00065E05">
      <w:pPr>
        <w:pStyle w:val="Normlnweb"/>
      </w:pPr>
      <w:r>
        <w:rPr>
          <w:b/>
          <w:bCs/>
        </w:rPr>
        <w:t>[</w:t>
      </w:r>
      <w:bookmarkStart w:id="82" w:name="ref2"/>
      <w:r>
        <w:rPr>
          <w:b/>
          <w:bCs/>
        </w:rPr>
        <w:t xml:space="preserve">2] </w:t>
      </w:r>
      <w:bookmarkEnd w:id="82"/>
      <w:r>
        <w:rPr>
          <w:b/>
          <w:bCs/>
        </w:rPr>
        <w:t>WORLDSEMI.</w:t>
      </w:r>
      <w:r>
        <w:t xml:space="preserve"> </w:t>
      </w:r>
      <w:r>
        <w:rPr>
          <w:i/>
          <w:iCs/>
        </w:rPr>
        <w:t>WS2812B Intelligent control LED integrated light source Datasheet</w:t>
      </w:r>
      <w:r>
        <w:t xml:space="preserve"> [online]. Dongguan: World-semi, 2011 [cit. 2026-06-09]. Dostupné z: </w:t>
      </w:r>
      <w:hyperlink r:id="rId45" w:tgtFrame="_blank" w:history="1">
        <w:r>
          <w:rPr>
            <w:rStyle w:val="Hypertextovodkaz"/>
          </w:rPr>
          <w:t>https://cdn-shop.adafruit.com/datasheets/WS2812B.pdf</w:t>
        </w:r>
      </w:hyperlink>
    </w:p>
    <w:p w14:paraId="38661910" w14:textId="77777777" w:rsidR="00065E05" w:rsidRDefault="00065E05" w:rsidP="00065E05">
      <w:pPr>
        <w:pStyle w:val="Normlnweb"/>
      </w:pPr>
      <w:bookmarkStart w:id="83" w:name="ref3"/>
      <w:r>
        <w:rPr>
          <w:b/>
          <w:bCs/>
        </w:rPr>
        <w:t xml:space="preserve">[3] </w:t>
      </w:r>
      <w:bookmarkEnd w:id="83"/>
      <w:r>
        <w:rPr>
          <w:b/>
          <w:bCs/>
        </w:rPr>
        <w:t>ESPRESSIF SYSTEMS.</w:t>
      </w:r>
      <w:r>
        <w:t xml:space="preserve"> </w:t>
      </w:r>
      <w:r>
        <w:rPr>
          <w:i/>
          <w:iCs/>
        </w:rPr>
        <w:t>ESP-IDF Programming Guide</w:t>
      </w:r>
      <w:r>
        <w:t xml:space="preserve"> [online]. 2024 [cit. 2026-06-09]. Dostupné z: </w:t>
      </w:r>
      <w:hyperlink r:id="rId46" w:tgtFrame="_blank" w:history="1">
        <w:r>
          <w:rPr>
            <w:rStyle w:val="Hypertextovodkaz"/>
          </w:rPr>
          <w:t>https://docs.espressif.com/projects/esp-idf/en/latest/esp32c6/</w:t>
        </w:r>
      </w:hyperlink>
    </w:p>
    <w:p w14:paraId="3FDC54BA" w14:textId="77777777" w:rsidR="00065E05" w:rsidRDefault="00065E05" w:rsidP="00065E05">
      <w:pPr>
        <w:pStyle w:val="Normlnweb"/>
      </w:pPr>
      <w:r>
        <w:rPr>
          <w:b/>
          <w:bCs/>
        </w:rPr>
        <w:t>[</w:t>
      </w:r>
      <w:bookmarkStart w:id="84" w:name="ref4"/>
      <w:r>
        <w:rPr>
          <w:b/>
          <w:bCs/>
        </w:rPr>
        <w:t>4</w:t>
      </w:r>
      <w:bookmarkEnd w:id="84"/>
      <w:r>
        <w:rPr>
          <w:b/>
          <w:bCs/>
        </w:rPr>
        <w:t>] AMAZON WEB SERVICES.</w:t>
      </w:r>
      <w:r>
        <w:t xml:space="preserve"> </w:t>
      </w:r>
      <w:r>
        <w:rPr>
          <w:i/>
          <w:iCs/>
        </w:rPr>
        <w:t>FreeRTOS Kernel Developer Guide</w:t>
      </w:r>
      <w:r>
        <w:t xml:space="preserve"> [online]. 2024 [cit. 2026-06-09]. Dostupné z: </w:t>
      </w:r>
      <w:hyperlink r:id="rId47" w:tgtFrame="_blank" w:history="1">
        <w:r>
          <w:rPr>
            <w:rStyle w:val="Hypertextovodkaz"/>
          </w:rPr>
          <w:t>https://www.freertos.org/Documentation/02-Kernel/02-Kernel-developers-guide</w:t>
        </w:r>
      </w:hyperlink>
    </w:p>
    <w:p w14:paraId="02AB3C37" w14:textId="77777777" w:rsidR="00065E05" w:rsidRDefault="00065E05" w:rsidP="00065E05">
      <w:pPr>
        <w:pStyle w:val="Normlnweb"/>
      </w:pPr>
      <w:bookmarkStart w:id="85" w:name="ref5"/>
      <w:r>
        <w:rPr>
          <w:b/>
          <w:bCs/>
        </w:rPr>
        <w:t xml:space="preserve">[5] </w:t>
      </w:r>
      <w:bookmarkEnd w:id="85"/>
      <w:r>
        <w:rPr>
          <w:b/>
          <w:bCs/>
        </w:rPr>
        <w:t>HYMEL, Shawn.</w:t>
      </w:r>
      <w:r>
        <w:t xml:space="preserve"> </w:t>
      </w:r>
      <w:r>
        <w:rPr>
          <w:i/>
          <w:iCs/>
        </w:rPr>
        <w:t>Introduction to RTOS (FreeRTOS)</w:t>
      </w:r>
      <w:r>
        <w:t xml:space="preserve"> [Video online]. Digi-Key Electronics, 2020 [cit. 2026-06-09]. Dostupné z: </w:t>
      </w:r>
      <w:hyperlink r:id="rId48" w:tgtFrame="_blank" w:history="1">
        <w:r>
          <w:rPr>
            <w:rStyle w:val="Hypertextovodkaz"/>
          </w:rPr>
          <w:t>https://www.youtube.com/playlist?list=PLB-czhE0JwoVdXPRTT71azQP1NbYNVksL</w:t>
        </w:r>
      </w:hyperlink>
    </w:p>
    <w:p w14:paraId="7E31B8E2" w14:textId="77777777" w:rsidR="00065E05" w:rsidRDefault="00065E05" w:rsidP="00065E05">
      <w:pPr>
        <w:pStyle w:val="Normlnweb"/>
      </w:pPr>
      <w:bookmarkStart w:id="86" w:name="ref6"/>
      <w:r>
        <w:rPr>
          <w:b/>
          <w:bCs/>
        </w:rPr>
        <w:t xml:space="preserve">[6] </w:t>
      </w:r>
      <w:bookmarkEnd w:id="86"/>
      <w:r>
        <w:rPr>
          <w:b/>
          <w:bCs/>
        </w:rPr>
        <w:t>LAGUE, Sebastian.</w:t>
      </w:r>
      <w:r>
        <w:t xml:space="preserve"> </w:t>
      </w:r>
      <w:r>
        <w:rPr>
          <w:i/>
          <w:iCs/>
        </w:rPr>
        <w:t>Coding Adventure: Chess AI</w:t>
      </w:r>
      <w:r>
        <w:t xml:space="preserve"> [Video online]. 2019 [cit. 2026-06-09]. Dostupné z: </w:t>
      </w:r>
      <w:hyperlink r:id="rId49" w:tgtFrame="_blank" w:history="1">
        <w:r>
          <w:rPr>
            <w:rStyle w:val="Hypertextovodkaz"/>
          </w:rPr>
          <w:t>https://www.youtube.com/watch?v=U4ogK0MIzqk</w:t>
        </w:r>
      </w:hyperlink>
    </w:p>
    <w:p w14:paraId="548EAB11" w14:textId="77777777" w:rsidR="00065E05" w:rsidRDefault="00065E05" w:rsidP="00065E05">
      <w:pPr>
        <w:pStyle w:val="Normlnweb"/>
      </w:pPr>
      <w:bookmarkStart w:id="87" w:name="ref7"/>
      <w:r>
        <w:rPr>
          <w:b/>
          <w:bCs/>
        </w:rPr>
        <w:t xml:space="preserve">[7] </w:t>
      </w:r>
      <w:bookmarkEnd w:id="87"/>
      <w:r>
        <w:rPr>
          <w:b/>
          <w:bCs/>
        </w:rPr>
        <w:t>FIDE.</w:t>
      </w:r>
      <w:r>
        <w:t xml:space="preserve"> </w:t>
      </w:r>
      <w:r>
        <w:rPr>
          <w:i/>
          <w:iCs/>
        </w:rPr>
        <w:t>Laws of Chess: For competitions starting on or after 1 January 2023</w:t>
      </w:r>
      <w:r>
        <w:t xml:space="preserve"> [online]. Lausanne: International Chess Federation, 2023 [cit. 2026-06-09]. Dostupné z: </w:t>
      </w:r>
      <w:hyperlink r:id="rId50" w:tgtFrame="_blank" w:history="1">
        <w:r>
          <w:rPr>
            <w:rStyle w:val="Hypertextovodkaz"/>
          </w:rPr>
          <w:t>https://handbook.fide.com/chapter/E012023</w:t>
        </w:r>
      </w:hyperlink>
    </w:p>
    <w:p w14:paraId="00458A6A" w14:textId="77777777" w:rsidR="00065E05" w:rsidRDefault="00065E05" w:rsidP="00065E05">
      <w:pPr>
        <w:pStyle w:val="Normlnweb"/>
      </w:pPr>
      <w:bookmarkStart w:id="88" w:name="ref8"/>
      <w:r>
        <w:rPr>
          <w:b/>
          <w:bCs/>
        </w:rPr>
        <w:t xml:space="preserve">[8] </w:t>
      </w:r>
      <w:bookmarkEnd w:id="88"/>
      <w:r>
        <w:rPr>
          <w:b/>
          <w:bCs/>
        </w:rPr>
        <w:t>KRUTINA, Alfréd.</w:t>
      </w:r>
      <w:r>
        <w:t xml:space="preserve"> </w:t>
      </w:r>
      <w:r>
        <w:rPr>
          <w:i/>
          <w:iCs/>
        </w:rPr>
        <w:t>CZECHMATE Firmware Repository</w:t>
      </w:r>
      <w:r>
        <w:t xml:space="preserve"> [online]. 2026 [cit. 2026-06-09]. Dostupné z: </w:t>
      </w:r>
      <w:hyperlink r:id="rId51" w:tgtFrame="_blank" w:history="1">
        <w:r>
          <w:rPr>
            <w:rStyle w:val="Hypertextovodkaz"/>
          </w:rPr>
          <w:t>https://github.com/AlfredKrutina/chess_esp32_c6_devkit</w:t>
        </w:r>
      </w:hyperlink>
    </w:p>
    <w:p w14:paraId="1854F409" w14:textId="4CDBF6A3" w:rsidR="00941A11" w:rsidRPr="00D70D8C" w:rsidRDefault="00941A11" w:rsidP="00065E05">
      <w:pPr>
        <w:pStyle w:val="Standard"/>
        <w:jc w:val="both"/>
        <w:rPr>
          <w:color w:val="FF0000"/>
        </w:rPr>
      </w:pPr>
    </w:p>
    <w:sectPr w:rsidR="00941A11" w:rsidRPr="00D70D8C">
      <w:pgSz w:w="11905" w:h="16837"/>
      <w:pgMar w:top="681" w:right="779" w:bottom="891" w:left="1134"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1" w:author="alfred krutina" w:date="2026-01-17T11:28:00Z" w:initials="ak">
    <w:p w14:paraId="7F06DD10" w14:textId="77777777" w:rsidR="007E4C5F" w:rsidRDefault="007E4C5F" w:rsidP="00C16697">
      <w:pPr>
        <w:jc w:val="left"/>
      </w:pPr>
      <w:r>
        <w:rPr>
          <w:rStyle w:val="Odkaznakoment"/>
        </w:rPr>
        <w:annotationRef/>
      </w:r>
      <w:r>
        <w:rPr>
          <w:sz w:val="20"/>
          <w:szCs w:val="20"/>
        </w:rPr>
        <w:t>nechaou schema zapojeni 1na pvni pohled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06DD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60AEC" w16cex:dateUtc="2026-01-17T1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06DD10" w16cid:durableId="66460A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84A37" w14:textId="77777777" w:rsidR="00FA3CD8" w:rsidRDefault="00FA3CD8">
      <w:r>
        <w:separator/>
      </w:r>
    </w:p>
  </w:endnote>
  <w:endnote w:type="continuationSeparator" w:id="0">
    <w:p w14:paraId="091B3A4F" w14:textId="77777777" w:rsidR="00FA3CD8" w:rsidRDefault="00FA3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ncode Sans">
    <w:altName w:val="Calibri"/>
    <w:charset w:val="EE"/>
    <w:family w:val="swiss"/>
    <w:pitch w:val="default"/>
    <w:sig w:usb0="00000005" w:usb1="00000000" w:usb2="00000000" w:usb3="00000000" w:csb0="00000002" w:csb1="00000000"/>
  </w:font>
  <w:font w:name="Tahoma">
    <w:panose1 w:val="020B0604030504040204"/>
    <w:charset w:val="EE"/>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200247B" w:usb2="00000009" w:usb3="00000000" w:csb0="000001FF" w:csb1="00000000"/>
  </w:font>
  <w:font w:name="Calibri">
    <w:panose1 w:val="020F0502020204030204"/>
    <w:charset w:val="EE"/>
    <w:family w:val="swiss"/>
    <w:pitch w:val="variable"/>
    <w:sig w:usb0="E4002EFF" w:usb1="C200247B" w:usb2="00000009" w:usb3="00000000" w:csb0="000001FF" w:csb1="00000000"/>
  </w:font>
  <w:font w:name="TimesNewRomanPSMT">
    <w:altName w:val="Times New Roman"/>
    <w:charset w:val="00"/>
    <w:family w:val="roman"/>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730869"/>
      <w:docPartObj>
        <w:docPartGallery w:val="Page Numbers (Bottom of Page)"/>
        <w:docPartUnique/>
      </w:docPartObj>
    </w:sdtPr>
    <w:sdtEndPr/>
    <w:sdtContent>
      <w:p w14:paraId="4B47F740" w14:textId="0A9C75D3" w:rsidR="000D0D78" w:rsidRDefault="000D0D78">
        <w:pPr>
          <w:pStyle w:val="Zpat"/>
          <w:jc w:val="right"/>
        </w:pPr>
        <w:r>
          <w:fldChar w:fldCharType="begin"/>
        </w:r>
        <w:r>
          <w:instrText>PAGE   \* MERGEFORMAT</w:instrText>
        </w:r>
        <w:r>
          <w:fldChar w:fldCharType="separate"/>
        </w:r>
        <w:r>
          <w:t>2</w:t>
        </w:r>
        <w:r>
          <w:fldChar w:fldCharType="end"/>
        </w:r>
      </w:p>
    </w:sdtContent>
  </w:sdt>
  <w:p w14:paraId="2DE0B099" w14:textId="77777777" w:rsidR="0046471F" w:rsidRDefault="0046471F">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82072"/>
      <w:docPartObj>
        <w:docPartGallery w:val="Page Numbers (Bottom of Page)"/>
        <w:docPartUnique/>
      </w:docPartObj>
    </w:sdtPr>
    <w:sdtEndPr/>
    <w:sdtContent>
      <w:p w14:paraId="5A819AA6" w14:textId="65CF7389" w:rsidR="00F310D6" w:rsidRDefault="00F310D6">
        <w:pPr>
          <w:pStyle w:val="Zpat"/>
          <w:jc w:val="right"/>
        </w:pPr>
        <w:r>
          <w:fldChar w:fldCharType="begin"/>
        </w:r>
        <w:r>
          <w:instrText>PAGE   \* MERGEFORMAT</w:instrText>
        </w:r>
        <w:r>
          <w:fldChar w:fldCharType="separate"/>
        </w:r>
        <w:r>
          <w:t>2</w:t>
        </w:r>
        <w:r>
          <w:fldChar w:fldCharType="end"/>
        </w:r>
      </w:p>
    </w:sdtContent>
  </w:sdt>
  <w:p w14:paraId="77434987" w14:textId="3708751D" w:rsidR="000E0AC0" w:rsidRDefault="000E0AC0" w:rsidP="00A6775B">
    <w:pPr>
      <w:pStyle w:val="Zpat"/>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3D6CF" w14:textId="77777777" w:rsidR="00FA3CD8" w:rsidRDefault="00FA3CD8">
      <w:r>
        <w:rPr>
          <w:color w:val="000000"/>
        </w:rPr>
        <w:separator/>
      </w:r>
    </w:p>
  </w:footnote>
  <w:footnote w:type="continuationSeparator" w:id="0">
    <w:p w14:paraId="0C6D3D57" w14:textId="77777777" w:rsidR="00FA3CD8" w:rsidRDefault="00FA3C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7D02"/>
    <w:multiLevelType w:val="hybridMultilevel"/>
    <w:tmpl w:val="04CC5A52"/>
    <w:lvl w:ilvl="0" w:tplc="E1A4D33A">
      <w:numFmt w:val="bullet"/>
      <w:lvlText w:val="-"/>
      <w:lvlJc w:val="left"/>
      <w:pPr>
        <w:ind w:left="720" w:hanging="360"/>
      </w:pPr>
      <w:rPr>
        <w:rFonts w:ascii="Times New Roman" w:eastAsia="Arial Unicode MS" w:hAnsi="Times New Roman" w:cs="Times New Roman"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4258D9"/>
    <w:multiLevelType w:val="hybridMultilevel"/>
    <w:tmpl w:val="D316A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052DA"/>
    <w:multiLevelType w:val="hybridMultilevel"/>
    <w:tmpl w:val="7AA6C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1431F"/>
    <w:multiLevelType w:val="multilevel"/>
    <w:tmpl w:val="826A8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BC43BA"/>
    <w:multiLevelType w:val="multilevel"/>
    <w:tmpl w:val="D366A548"/>
    <w:lvl w:ilvl="0">
      <w:start w:val="3"/>
      <w:numFmt w:val="decimal"/>
      <w:lvlText w:val="%1."/>
      <w:lvlJc w:val="left"/>
      <w:pPr>
        <w:ind w:left="644"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697C9F"/>
    <w:multiLevelType w:val="multilevel"/>
    <w:tmpl w:val="5D94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D73"/>
    <w:multiLevelType w:val="hybridMultilevel"/>
    <w:tmpl w:val="AD30BD6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0976B8D"/>
    <w:multiLevelType w:val="hybridMultilevel"/>
    <w:tmpl w:val="63204B48"/>
    <w:lvl w:ilvl="0" w:tplc="04050011">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4D70A5B"/>
    <w:multiLevelType w:val="multilevel"/>
    <w:tmpl w:val="D870E0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4E472DF"/>
    <w:multiLevelType w:val="hybridMultilevel"/>
    <w:tmpl w:val="8B78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63302"/>
    <w:multiLevelType w:val="multilevel"/>
    <w:tmpl w:val="53B0E16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5E2059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C42B81"/>
    <w:multiLevelType w:val="hybridMultilevel"/>
    <w:tmpl w:val="FBC0A1A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3B6750"/>
    <w:multiLevelType w:val="hybridMultilevel"/>
    <w:tmpl w:val="7E60857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DA33D0"/>
    <w:multiLevelType w:val="hybridMultilevel"/>
    <w:tmpl w:val="BF50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01BC3"/>
    <w:multiLevelType w:val="hybridMultilevel"/>
    <w:tmpl w:val="F7EE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8D45CD"/>
    <w:multiLevelType w:val="multilevel"/>
    <w:tmpl w:val="FBF6B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623755"/>
    <w:multiLevelType w:val="multilevel"/>
    <w:tmpl w:val="F508FC24"/>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C833064"/>
    <w:multiLevelType w:val="hybridMultilevel"/>
    <w:tmpl w:val="B478D110"/>
    <w:lvl w:ilvl="0" w:tplc="E4563CC4">
      <w:start w:val="1"/>
      <w:numFmt w:val="bullet"/>
      <w:lvlText w:val="-"/>
      <w:lvlJc w:val="left"/>
      <w:pPr>
        <w:ind w:left="1353" w:hanging="360"/>
      </w:pPr>
      <w:rPr>
        <w:rFonts w:ascii="Times New Roman" w:eastAsia="Arial Unicode MS" w:hAnsi="Times New Roman" w:cs="Times New Roman" w:hint="default"/>
      </w:rPr>
    </w:lvl>
    <w:lvl w:ilvl="1" w:tplc="04050003" w:tentative="1">
      <w:start w:val="1"/>
      <w:numFmt w:val="bullet"/>
      <w:lvlText w:val="o"/>
      <w:lvlJc w:val="left"/>
      <w:pPr>
        <w:ind w:left="2073" w:hanging="360"/>
      </w:pPr>
      <w:rPr>
        <w:rFonts w:ascii="Courier New" w:hAnsi="Courier New" w:hint="default"/>
      </w:rPr>
    </w:lvl>
    <w:lvl w:ilvl="2" w:tplc="04050005" w:tentative="1">
      <w:start w:val="1"/>
      <w:numFmt w:val="bullet"/>
      <w:lvlText w:val=""/>
      <w:lvlJc w:val="left"/>
      <w:pPr>
        <w:ind w:left="2793" w:hanging="360"/>
      </w:pPr>
      <w:rPr>
        <w:rFonts w:ascii="Wingdings" w:hAnsi="Wingdings" w:hint="default"/>
      </w:rPr>
    </w:lvl>
    <w:lvl w:ilvl="3" w:tplc="04050001" w:tentative="1">
      <w:start w:val="1"/>
      <w:numFmt w:val="bullet"/>
      <w:lvlText w:val=""/>
      <w:lvlJc w:val="left"/>
      <w:pPr>
        <w:ind w:left="3513" w:hanging="360"/>
      </w:pPr>
      <w:rPr>
        <w:rFonts w:ascii="Symbol" w:hAnsi="Symbol" w:hint="default"/>
      </w:rPr>
    </w:lvl>
    <w:lvl w:ilvl="4" w:tplc="04050003" w:tentative="1">
      <w:start w:val="1"/>
      <w:numFmt w:val="bullet"/>
      <w:lvlText w:val="o"/>
      <w:lvlJc w:val="left"/>
      <w:pPr>
        <w:ind w:left="4233" w:hanging="360"/>
      </w:pPr>
      <w:rPr>
        <w:rFonts w:ascii="Courier New" w:hAnsi="Courier New" w:hint="default"/>
      </w:rPr>
    </w:lvl>
    <w:lvl w:ilvl="5" w:tplc="04050005" w:tentative="1">
      <w:start w:val="1"/>
      <w:numFmt w:val="bullet"/>
      <w:lvlText w:val=""/>
      <w:lvlJc w:val="left"/>
      <w:pPr>
        <w:ind w:left="4953" w:hanging="360"/>
      </w:pPr>
      <w:rPr>
        <w:rFonts w:ascii="Wingdings" w:hAnsi="Wingdings" w:hint="default"/>
      </w:rPr>
    </w:lvl>
    <w:lvl w:ilvl="6" w:tplc="04050001" w:tentative="1">
      <w:start w:val="1"/>
      <w:numFmt w:val="bullet"/>
      <w:lvlText w:val=""/>
      <w:lvlJc w:val="left"/>
      <w:pPr>
        <w:ind w:left="5673" w:hanging="360"/>
      </w:pPr>
      <w:rPr>
        <w:rFonts w:ascii="Symbol" w:hAnsi="Symbol" w:hint="default"/>
      </w:rPr>
    </w:lvl>
    <w:lvl w:ilvl="7" w:tplc="04050003" w:tentative="1">
      <w:start w:val="1"/>
      <w:numFmt w:val="bullet"/>
      <w:lvlText w:val="o"/>
      <w:lvlJc w:val="left"/>
      <w:pPr>
        <w:ind w:left="6393" w:hanging="360"/>
      </w:pPr>
      <w:rPr>
        <w:rFonts w:ascii="Courier New" w:hAnsi="Courier New" w:hint="default"/>
      </w:rPr>
    </w:lvl>
    <w:lvl w:ilvl="8" w:tplc="04050005" w:tentative="1">
      <w:start w:val="1"/>
      <w:numFmt w:val="bullet"/>
      <w:lvlText w:val=""/>
      <w:lvlJc w:val="left"/>
      <w:pPr>
        <w:ind w:left="7113" w:hanging="360"/>
      </w:pPr>
      <w:rPr>
        <w:rFonts w:ascii="Wingdings" w:hAnsi="Wingdings" w:hint="default"/>
      </w:rPr>
    </w:lvl>
  </w:abstractNum>
  <w:abstractNum w:abstractNumId="19" w15:restartNumberingAfterBreak="0">
    <w:nsid w:val="3F973DC3"/>
    <w:multiLevelType w:val="hybridMultilevel"/>
    <w:tmpl w:val="FFA63852"/>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5658"/>
    <w:multiLevelType w:val="hybridMultilevel"/>
    <w:tmpl w:val="5872A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AE4D80"/>
    <w:multiLevelType w:val="hybridMultilevel"/>
    <w:tmpl w:val="E69698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B2804C1"/>
    <w:multiLevelType w:val="hybridMultilevel"/>
    <w:tmpl w:val="409C1A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720C87"/>
    <w:multiLevelType w:val="multilevel"/>
    <w:tmpl w:val="793A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D409F2"/>
    <w:multiLevelType w:val="hybridMultilevel"/>
    <w:tmpl w:val="99D03B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F1D512D"/>
    <w:multiLevelType w:val="multilevel"/>
    <w:tmpl w:val="D9F8C31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9C16BA"/>
    <w:multiLevelType w:val="hybridMultilevel"/>
    <w:tmpl w:val="F5AEB85C"/>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973BEA"/>
    <w:multiLevelType w:val="hybridMultilevel"/>
    <w:tmpl w:val="84FA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32DA2"/>
    <w:multiLevelType w:val="hybridMultilevel"/>
    <w:tmpl w:val="BC5EF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AE62FD"/>
    <w:multiLevelType w:val="hybridMultilevel"/>
    <w:tmpl w:val="89B0B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966C2"/>
    <w:multiLevelType w:val="hybridMultilevel"/>
    <w:tmpl w:val="AAF29A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64F02745"/>
    <w:multiLevelType w:val="hybridMultilevel"/>
    <w:tmpl w:val="99D2BAD4"/>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1C492B"/>
    <w:multiLevelType w:val="multilevel"/>
    <w:tmpl w:val="8DAC69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DD0129F"/>
    <w:multiLevelType w:val="hybridMultilevel"/>
    <w:tmpl w:val="6DFCE502"/>
    <w:lvl w:ilvl="0" w:tplc="E9BC6446">
      <w:numFmt w:val="bullet"/>
      <w:lvlText w:val="-"/>
      <w:lvlJc w:val="left"/>
      <w:pPr>
        <w:ind w:left="1080" w:hanging="360"/>
      </w:pPr>
      <w:rPr>
        <w:rFonts w:ascii="Encode Sans" w:eastAsia="Arial Unicode MS" w:hAnsi="Encode Sans" w:cs="Tahoma"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4" w15:restartNumberingAfterBreak="0">
    <w:nsid w:val="7A444C61"/>
    <w:multiLevelType w:val="hybridMultilevel"/>
    <w:tmpl w:val="CDEE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45711"/>
    <w:multiLevelType w:val="hybridMultilevel"/>
    <w:tmpl w:val="FE7C85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7C4A77CF"/>
    <w:multiLevelType w:val="hybridMultilevel"/>
    <w:tmpl w:val="51DE3B0A"/>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520A2"/>
    <w:multiLevelType w:val="multilevel"/>
    <w:tmpl w:val="4B601CA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68141252">
    <w:abstractNumId w:val="7"/>
  </w:num>
  <w:num w:numId="2" w16cid:durableId="883559108">
    <w:abstractNumId w:val="6"/>
  </w:num>
  <w:num w:numId="3" w16cid:durableId="663705541">
    <w:abstractNumId w:val="13"/>
  </w:num>
  <w:num w:numId="4" w16cid:durableId="1042559880">
    <w:abstractNumId w:val="32"/>
  </w:num>
  <w:num w:numId="5" w16cid:durableId="364989748">
    <w:abstractNumId w:val="17"/>
  </w:num>
  <w:num w:numId="6" w16cid:durableId="757216237">
    <w:abstractNumId w:val="4"/>
  </w:num>
  <w:num w:numId="7" w16cid:durableId="1031803381">
    <w:abstractNumId w:val="0"/>
  </w:num>
  <w:num w:numId="8" w16cid:durableId="1462765105">
    <w:abstractNumId w:val="12"/>
  </w:num>
  <w:num w:numId="9" w16cid:durableId="485898142">
    <w:abstractNumId w:val="18"/>
  </w:num>
  <w:num w:numId="10" w16cid:durableId="399330542">
    <w:abstractNumId w:val="10"/>
  </w:num>
  <w:num w:numId="11" w16cid:durableId="613295152">
    <w:abstractNumId w:val="3"/>
  </w:num>
  <w:num w:numId="12" w16cid:durableId="1242644195">
    <w:abstractNumId w:val="8"/>
  </w:num>
  <w:num w:numId="13" w16cid:durableId="1745445509">
    <w:abstractNumId w:val="37"/>
  </w:num>
  <w:num w:numId="14" w16cid:durableId="1702314981">
    <w:abstractNumId w:val="33"/>
  </w:num>
  <w:num w:numId="15" w16cid:durableId="2076934070">
    <w:abstractNumId w:val="31"/>
  </w:num>
  <w:num w:numId="16" w16cid:durableId="1913813753">
    <w:abstractNumId w:val="26"/>
  </w:num>
  <w:num w:numId="17" w16cid:durableId="1387803749">
    <w:abstractNumId w:val="19"/>
  </w:num>
  <w:num w:numId="18" w16cid:durableId="517888836">
    <w:abstractNumId w:val="36"/>
  </w:num>
  <w:num w:numId="19" w16cid:durableId="512652225">
    <w:abstractNumId w:val="1"/>
  </w:num>
  <w:num w:numId="20" w16cid:durableId="302931300">
    <w:abstractNumId w:val="2"/>
  </w:num>
  <w:num w:numId="21" w16cid:durableId="291132438">
    <w:abstractNumId w:val="9"/>
  </w:num>
  <w:num w:numId="22" w16cid:durableId="1734694078">
    <w:abstractNumId w:val="14"/>
  </w:num>
  <w:num w:numId="23" w16cid:durableId="648284903">
    <w:abstractNumId w:val="28"/>
  </w:num>
  <w:num w:numId="24" w16cid:durableId="1974478895">
    <w:abstractNumId w:val="27"/>
  </w:num>
  <w:num w:numId="25" w16cid:durableId="276447175">
    <w:abstractNumId w:val="34"/>
  </w:num>
  <w:num w:numId="26" w16cid:durableId="115486865">
    <w:abstractNumId w:val="29"/>
  </w:num>
  <w:num w:numId="27" w16cid:durableId="1717271791">
    <w:abstractNumId w:val="20"/>
  </w:num>
  <w:num w:numId="28" w16cid:durableId="968363947">
    <w:abstractNumId w:val="15"/>
  </w:num>
  <w:num w:numId="29" w16cid:durableId="636108454">
    <w:abstractNumId w:val="25"/>
  </w:num>
  <w:num w:numId="30" w16cid:durableId="1006202007">
    <w:abstractNumId w:val="5"/>
  </w:num>
  <w:num w:numId="31" w16cid:durableId="63063803">
    <w:abstractNumId w:val="22"/>
  </w:num>
  <w:num w:numId="32" w16cid:durableId="1454403516">
    <w:abstractNumId w:val="16"/>
  </w:num>
  <w:num w:numId="33" w16cid:durableId="744884767">
    <w:abstractNumId w:val="23"/>
  </w:num>
  <w:num w:numId="34" w16cid:durableId="1336760585">
    <w:abstractNumId w:val="35"/>
  </w:num>
  <w:num w:numId="35" w16cid:durableId="902325846">
    <w:abstractNumId w:val="21"/>
  </w:num>
  <w:num w:numId="36" w16cid:durableId="1580678573">
    <w:abstractNumId w:val="24"/>
  </w:num>
  <w:num w:numId="37" w16cid:durableId="1598248579">
    <w:abstractNumId w:val="11"/>
  </w:num>
  <w:num w:numId="38" w16cid:durableId="1009407787">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fred krutina">
    <w15:presenceInfo w15:providerId="Windows Live" w15:userId="13e5ae5046576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6F6"/>
    <w:rsid w:val="00003550"/>
    <w:rsid w:val="000037B5"/>
    <w:rsid w:val="0000413A"/>
    <w:rsid w:val="00004166"/>
    <w:rsid w:val="000042CB"/>
    <w:rsid w:val="00006933"/>
    <w:rsid w:val="000111C4"/>
    <w:rsid w:val="00011F0D"/>
    <w:rsid w:val="00014187"/>
    <w:rsid w:val="000145BC"/>
    <w:rsid w:val="00017F42"/>
    <w:rsid w:val="000202AE"/>
    <w:rsid w:val="00020AB9"/>
    <w:rsid w:val="000227CC"/>
    <w:rsid w:val="000228B2"/>
    <w:rsid w:val="00023C27"/>
    <w:rsid w:val="00024797"/>
    <w:rsid w:val="00026CE9"/>
    <w:rsid w:val="0002748A"/>
    <w:rsid w:val="000275F3"/>
    <w:rsid w:val="000300D2"/>
    <w:rsid w:val="000307A9"/>
    <w:rsid w:val="0003256A"/>
    <w:rsid w:val="00035A69"/>
    <w:rsid w:val="0003609C"/>
    <w:rsid w:val="000365A8"/>
    <w:rsid w:val="00036C3C"/>
    <w:rsid w:val="000374EA"/>
    <w:rsid w:val="00040B86"/>
    <w:rsid w:val="000447E9"/>
    <w:rsid w:val="00046E32"/>
    <w:rsid w:val="00047089"/>
    <w:rsid w:val="000556A8"/>
    <w:rsid w:val="00057C44"/>
    <w:rsid w:val="00060F56"/>
    <w:rsid w:val="00061415"/>
    <w:rsid w:val="00061C3A"/>
    <w:rsid w:val="00062048"/>
    <w:rsid w:val="0006310F"/>
    <w:rsid w:val="000641F4"/>
    <w:rsid w:val="00065E05"/>
    <w:rsid w:val="0006601C"/>
    <w:rsid w:val="0006688D"/>
    <w:rsid w:val="00066E23"/>
    <w:rsid w:val="00070D1B"/>
    <w:rsid w:val="00072E25"/>
    <w:rsid w:val="0007486B"/>
    <w:rsid w:val="000764E6"/>
    <w:rsid w:val="00076540"/>
    <w:rsid w:val="00077808"/>
    <w:rsid w:val="00080516"/>
    <w:rsid w:val="000818C7"/>
    <w:rsid w:val="00082426"/>
    <w:rsid w:val="0008740E"/>
    <w:rsid w:val="00087434"/>
    <w:rsid w:val="00087F40"/>
    <w:rsid w:val="00090BB0"/>
    <w:rsid w:val="00095BCB"/>
    <w:rsid w:val="000A1A3B"/>
    <w:rsid w:val="000A4E4D"/>
    <w:rsid w:val="000A7716"/>
    <w:rsid w:val="000B0454"/>
    <w:rsid w:val="000B1D7E"/>
    <w:rsid w:val="000B38FA"/>
    <w:rsid w:val="000B44F7"/>
    <w:rsid w:val="000B6E55"/>
    <w:rsid w:val="000C03EA"/>
    <w:rsid w:val="000C1C05"/>
    <w:rsid w:val="000C2471"/>
    <w:rsid w:val="000C2508"/>
    <w:rsid w:val="000C2B45"/>
    <w:rsid w:val="000C2CF9"/>
    <w:rsid w:val="000C4AEF"/>
    <w:rsid w:val="000C57F6"/>
    <w:rsid w:val="000D027D"/>
    <w:rsid w:val="000D0D78"/>
    <w:rsid w:val="000D2D28"/>
    <w:rsid w:val="000D6B84"/>
    <w:rsid w:val="000E05D2"/>
    <w:rsid w:val="000E0AC0"/>
    <w:rsid w:val="000E2B86"/>
    <w:rsid w:val="000E376C"/>
    <w:rsid w:val="000E3855"/>
    <w:rsid w:val="000E4A3C"/>
    <w:rsid w:val="000E589E"/>
    <w:rsid w:val="000E7D44"/>
    <w:rsid w:val="000F19F9"/>
    <w:rsid w:val="000F220F"/>
    <w:rsid w:val="000F4731"/>
    <w:rsid w:val="000F4768"/>
    <w:rsid w:val="000F495E"/>
    <w:rsid w:val="000F4D87"/>
    <w:rsid w:val="000F5269"/>
    <w:rsid w:val="000F715B"/>
    <w:rsid w:val="00101C75"/>
    <w:rsid w:val="00102084"/>
    <w:rsid w:val="001045B6"/>
    <w:rsid w:val="00104CF1"/>
    <w:rsid w:val="00113EB8"/>
    <w:rsid w:val="00114642"/>
    <w:rsid w:val="00115EEF"/>
    <w:rsid w:val="0011779D"/>
    <w:rsid w:val="001204E2"/>
    <w:rsid w:val="00120BFD"/>
    <w:rsid w:val="00124631"/>
    <w:rsid w:val="00124A39"/>
    <w:rsid w:val="00124D0B"/>
    <w:rsid w:val="00126D38"/>
    <w:rsid w:val="001337D4"/>
    <w:rsid w:val="00133F4A"/>
    <w:rsid w:val="00136658"/>
    <w:rsid w:val="00137483"/>
    <w:rsid w:val="001377BC"/>
    <w:rsid w:val="00141726"/>
    <w:rsid w:val="001419E5"/>
    <w:rsid w:val="00143848"/>
    <w:rsid w:val="00145059"/>
    <w:rsid w:val="0014744F"/>
    <w:rsid w:val="00147522"/>
    <w:rsid w:val="00147704"/>
    <w:rsid w:val="00150414"/>
    <w:rsid w:val="00150C98"/>
    <w:rsid w:val="00151A53"/>
    <w:rsid w:val="00152F45"/>
    <w:rsid w:val="00157F14"/>
    <w:rsid w:val="0016296B"/>
    <w:rsid w:val="00162B73"/>
    <w:rsid w:val="001634F5"/>
    <w:rsid w:val="001635B7"/>
    <w:rsid w:val="0016455A"/>
    <w:rsid w:val="00164776"/>
    <w:rsid w:val="00164AB7"/>
    <w:rsid w:val="0016595C"/>
    <w:rsid w:val="00165AE0"/>
    <w:rsid w:val="00166EA8"/>
    <w:rsid w:val="001711BF"/>
    <w:rsid w:val="001720EB"/>
    <w:rsid w:val="001731C0"/>
    <w:rsid w:val="00173807"/>
    <w:rsid w:val="00174EC5"/>
    <w:rsid w:val="00175CA2"/>
    <w:rsid w:val="00177EF1"/>
    <w:rsid w:val="001814BA"/>
    <w:rsid w:val="00181701"/>
    <w:rsid w:val="00182DEB"/>
    <w:rsid w:val="00184DA9"/>
    <w:rsid w:val="00185C54"/>
    <w:rsid w:val="0018634F"/>
    <w:rsid w:val="00191576"/>
    <w:rsid w:val="0019342D"/>
    <w:rsid w:val="00193BB0"/>
    <w:rsid w:val="001946F6"/>
    <w:rsid w:val="00195C72"/>
    <w:rsid w:val="001A0E34"/>
    <w:rsid w:val="001A15EB"/>
    <w:rsid w:val="001A1A18"/>
    <w:rsid w:val="001A1DC1"/>
    <w:rsid w:val="001A2AEE"/>
    <w:rsid w:val="001A5C20"/>
    <w:rsid w:val="001A7402"/>
    <w:rsid w:val="001A78E4"/>
    <w:rsid w:val="001B0317"/>
    <w:rsid w:val="001B0C9C"/>
    <w:rsid w:val="001B44DB"/>
    <w:rsid w:val="001B4C09"/>
    <w:rsid w:val="001B53E9"/>
    <w:rsid w:val="001B732D"/>
    <w:rsid w:val="001C0084"/>
    <w:rsid w:val="001C2028"/>
    <w:rsid w:val="001C257E"/>
    <w:rsid w:val="001C2B24"/>
    <w:rsid w:val="001C40D4"/>
    <w:rsid w:val="001C4636"/>
    <w:rsid w:val="001C4A27"/>
    <w:rsid w:val="001C5751"/>
    <w:rsid w:val="001C6458"/>
    <w:rsid w:val="001D1DE3"/>
    <w:rsid w:val="001D24E9"/>
    <w:rsid w:val="001D2D43"/>
    <w:rsid w:val="001D3838"/>
    <w:rsid w:val="001D5767"/>
    <w:rsid w:val="001D75A1"/>
    <w:rsid w:val="001D7926"/>
    <w:rsid w:val="001D7CF5"/>
    <w:rsid w:val="001E0819"/>
    <w:rsid w:val="001E10CC"/>
    <w:rsid w:val="001E1323"/>
    <w:rsid w:val="001E20DB"/>
    <w:rsid w:val="001E4556"/>
    <w:rsid w:val="001E50FD"/>
    <w:rsid w:val="001E5C11"/>
    <w:rsid w:val="001E6A77"/>
    <w:rsid w:val="001E6BCC"/>
    <w:rsid w:val="001E6C07"/>
    <w:rsid w:val="001E7E67"/>
    <w:rsid w:val="001F29E3"/>
    <w:rsid w:val="001F557A"/>
    <w:rsid w:val="001F597B"/>
    <w:rsid w:val="001F7C5C"/>
    <w:rsid w:val="00200D33"/>
    <w:rsid w:val="0020118F"/>
    <w:rsid w:val="00201E7C"/>
    <w:rsid w:val="002021C8"/>
    <w:rsid w:val="002030D9"/>
    <w:rsid w:val="00203948"/>
    <w:rsid w:val="00205B8E"/>
    <w:rsid w:val="0020740E"/>
    <w:rsid w:val="002075B0"/>
    <w:rsid w:val="00212558"/>
    <w:rsid w:val="0021475B"/>
    <w:rsid w:val="002177CB"/>
    <w:rsid w:val="0022247A"/>
    <w:rsid w:val="00224501"/>
    <w:rsid w:val="00224F07"/>
    <w:rsid w:val="00225B5A"/>
    <w:rsid w:val="00226287"/>
    <w:rsid w:val="002269D5"/>
    <w:rsid w:val="00226D0C"/>
    <w:rsid w:val="00227E7C"/>
    <w:rsid w:val="002308A0"/>
    <w:rsid w:val="00231662"/>
    <w:rsid w:val="00231ABA"/>
    <w:rsid w:val="00232625"/>
    <w:rsid w:val="002327EB"/>
    <w:rsid w:val="0023420F"/>
    <w:rsid w:val="00234736"/>
    <w:rsid w:val="0023508C"/>
    <w:rsid w:val="00235974"/>
    <w:rsid w:val="00236061"/>
    <w:rsid w:val="00236849"/>
    <w:rsid w:val="00241E72"/>
    <w:rsid w:val="00242985"/>
    <w:rsid w:val="0024525F"/>
    <w:rsid w:val="002461B3"/>
    <w:rsid w:val="00246D14"/>
    <w:rsid w:val="0025036D"/>
    <w:rsid w:val="00251E1E"/>
    <w:rsid w:val="00252A4C"/>
    <w:rsid w:val="00256383"/>
    <w:rsid w:val="00256CD5"/>
    <w:rsid w:val="00256DAE"/>
    <w:rsid w:val="00256E9E"/>
    <w:rsid w:val="00262960"/>
    <w:rsid w:val="00264C64"/>
    <w:rsid w:val="00265AC3"/>
    <w:rsid w:val="00271179"/>
    <w:rsid w:val="00273C37"/>
    <w:rsid w:val="00273E3F"/>
    <w:rsid w:val="00273FB8"/>
    <w:rsid w:val="00274ADE"/>
    <w:rsid w:val="00276258"/>
    <w:rsid w:val="002769DB"/>
    <w:rsid w:val="00276B9A"/>
    <w:rsid w:val="00280A14"/>
    <w:rsid w:val="002814A0"/>
    <w:rsid w:val="002815D4"/>
    <w:rsid w:val="0028290F"/>
    <w:rsid w:val="00283204"/>
    <w:rsid w:val="00286648"/>
    <w:rsid w:val="00286EDE"/>
    <w:rsid w:val="00287C8D"/>
    <w:rsid w:val="00290C82"/>
    <w:rsid w:val="00296912"/>
    <w:rsid w:val="00296ECF"/>
    <w:rsid w:val="002A061E"/>
    <w:rsid w:val="002A1F83"/>
    <w:rsid w:val="002A25F8"/>
    <w:rsid w:val="002A3BCF"/>
    <w:rsid w:val="002A5880"/>
    <w:rsid w:val="002A62B7"/>
    <w:rsid w:val="002A7A29"/>
    <w:rsid w:val="002B088F"/>
    <w:rsid w:val="002B217F"/>
    <w:rsid w:val="002B2B93"/>
    <w:rsid w:val="002B4DC3"/>
    <w:rsid w:val="002B596C"/>
    <w:rsid w:val="002B5EA6"/>
    <w:rsid w:val="002B5FCA"/>
    <w:rsid w:val="002B6076"/>
    <w:rsid w:val="002B7510"/>
    <w:rsid w:val="002B7D16"/>
    <w:rsid w:val="002C21BF"/>
    <w:rsid w:val="002C276A"/>
    <w:rsid w:val="002C437C"/>
    <w:rsid w:val="002C52A7"/>
    <w:rsid w:val="002D375E"/>
    <w:rsid w:val="002D3AD3"/>
    <w:rsid w:val="002D3C74"/>
    <w:rsid w:val="002D5275"/>
    <w:rsid w:val="002D6132"/>
    <w:rsid w:val="002D75D3"/>
    <w:rsid w:val="002E0100"/>
    <w:rsid w:val="002E02F5"/>
    <w:rsid w:val="002E28D6"/>
    <w:rsid w:val="002E545C"/>
    <w:rsid w:val="002F04BF"/>
    <w:rsid w:val="002F12F2"/>
    <w:rsid w:val="002F1663"/>
    <w:rsid w:val="002F181B"/>
    <w:rsid w:val="002F1C07"/>
    <w:rsid w:val="002F4285"/>
    <w:rsid w:val="002F6F65"/>
    <w:rsid w:val="002F6FC8"/>
    <w:rsid w:val="002F754F"/>
    <w:rsid w:val="00302F4E"/>
    <w:rsid w:val="00303F71"/>
    <w:rsid w:val="0030454F"/>
    <w:rsid w:val="00312076"/>
    <w:rsid w:val="00313AD7"/>
    <w:rsid w:val="00314A05"/>
    <w:rsid w:val="00315F41"/>
    <w:rsid w:val="003166D5"/>
    <w:rsid w:val="00320221"/>
    <w:rsid w:val="00320B99"/>
    <w:rsid w:val="0032109E"/>
    <w:rsid w:val="00323D1F"/>
    <w:rsid w:val="0032442C"/>
    <w:rsid w:val="00325CC2"/>
    <w:rsid w:val="00330F5B"/>
    <w:rsid w:val="00333920"/>
    <w:rsid w:val="00334D57"/>
    <w:rsid w:val="00336872"/>
    <w:rsid w:val="00336D3F"/>
    <w:rsid w:val="00343E0F"/>
    <w:rsid w:val="00345DB4"/>
    <w:rsid w:val="003516EE"/>
    <w:rsid w:val="00353337"/>
    <w:rsid w:val="00354298"/>
    <w:rsid w:val="00354B5E"/>
    <w:rsid w:val="003550E5"/>
    <w:rsid w:val="00356662"/>
    <w:rsid w:val="00356C51"/>
    <w:rsid w:val="00363362"/>
    <w:rsid w:val="00363921"/>
    <w:rsid w:val="00363D0C"/>
    <w:rsid w:val="00364FBB"/>
    <w:rsid w:val="0036634A"/>
    <w:rsid w:val="003665E0"/>
    <w:rsid w:val="00367754"/>
    <w:rsid w:val="003677B8"/>
    <w:rsid w:val="00370B5C"/>
    <w:rsid w:val="00370EE4"/>
    <w:rsid w:val="00372249"/>
    <w:rsid w:val="00374488"/>
    <w:rsid w:val="00374A1A"/>
    <w:rsid w:val="003758EA"/>
    <w:rsid w:val="00375BB8"/>
    <w:rsid w:val="0037657D"/>
    <w:rsid w:val="00381F56"/>
    <w:rsid w:val="00383B98"/>
    <w:rsid w:val="00384990"/>
    <w:rsid w:val="003862E7"/>
    <w:rsid w:val="0038746D"/>
    <w:rsid w:val="003910D8"/>
    <w:rsid w:val="00391212"/>
    <w:rsid w:val="00391CC1"/>
    <w:rsid w:val="00393AEC"/>
    <w:rsid w:val="0039429D"/>
    <w:rsid w:val="003968BF"/>
    <w:rsid w:val="00396A97"/>
    <w:rsid w:val="00397A90"/>
    <w:rsid w:val="00397EE8"/>
    <w:rsid w:val="003A0722"/>
    <w:rsid w:val="003A2E8D"/>
    <w:rsid w:val="003A3264"/>
    <w:rsid w:val="003A3517"/>
    <w:rsid w:val="003A42F1"/>
    <w:rsid w:val="003A4644"/>
    <w:rsid w:val="003A5252"/>
    <w:rsid w:val="003A553A"/>
    <w:rsid w:val="003A75F2"/>
    <w:rsid w:val="003B0270"/>
    <w:rsid w:val="003B1BEE"/>
    <w:rsid w:val="003B269B"/>
    <w:rsid w:val="003B3D42"/>
    <w:rsid w:val="003B76C3"/>
    <w:rsid w:val="003B7977"/>
    <w:rsid w:val="003B7C7D"/>
    <w:rsid w:val="003C0C98"/>
    <w:rsid w:val="003C17D3"/>
    <w:rsid w:val="003C2EA9"/>
    <w:rsid w:val="003C344A"/>
    <w:rsid w:val="003C58EF"/>
    <w:rsid w:val="003C71D8"/>
    <w:rsid w:val="003C7BD4"/>
    <w:rsid w:val="003D2F7D"/>
    <w:rsid w:val="003D3810"/>
    <w:rsid w:val="003D4329"/>
    <w:rsid w:val="003E170B"/>
    <w:rsid w:val="003E2F2C"/>
    <w:rsid w:val="003E4324"/>
    <w:rsid w:val="003E589D"/>
    <w:rsid w:val="003E5F10"/>
    <w:rsid w:val="003E7A2B"/>
    <w:rsid w:val="003F0048"/>
    <w:rsid w:val="003F010F"/>
    <w:rsid w:val="003F19F7"/>
    <w:rsid w:val="003F234A"/>
    <w:rsid w:val="003F2925"/>
    <w:rsid w:val="003F4A0C"/>
    <w:rsid w:val="003F541D"/>
    <w:rsid w:val="003F5432"/>
    <w:rsid w:val="00400617"/>
    <w:rsid w:val="004007E8"/>
    <w:rsid w:val="004008EC"/>
    <w:rsid w:val="00400C06"/>
    <w:rsid w:val="00400E58"/>
    <w:rsid w:val="004015BF"/>
    <w:rsid w:val="0040195B"/>
    <w:rsid w:val="00401DDA"/>
    <w:rsid w:val="004032DC"/>
    <w:rsid w:val="0040442A"/>
    <w:rsid w:val="00406BD7"/>
    <w:rsid w:val="0040706D"/>
    <w:rsid w:val="00410F12"/>
    <w:rsid w:val="00411A14"/>
    <w:rsid w:val="00412208"/>
    <w:rsid w:val="00412AF0"/>
    <w:rsid w:val="00413F9E"/>
    <w:rsid w:val="00420536"/>
    <w:rsid w:val="004207F4"/>
    <w:rsid w:val="00423B5C"/>
    <w:rsid w:val="0042588F"/>
    <w:rsid w:val="004259F3"/>
    <w:rsid w:val="0043161F"/>
    <w:rsid w:val="00431CA9"/>
    <w:rsid w:val="004324C0"/>
    <w:rsid w:val="00433DB3"/>
    <w:rsid w:val="00434B56"/>
    <w:rsid w:val="00437B48"/>
    <w:rsid w:val="00444FF2"/>
    <w:rsid w:val="004466A4"/>
    <w:rsid w:val="00446A99"/>
    <w:rsid w:val="00447001"/>
    <w:rsid w:val="0045151F"/>
    <w:rsid w:val="0045761E"/>
    <w:rsid w:val="004577E6"/>
    <w:rsid w:val="00457AD2"/>
    <w:rsid w:val="0046045F"/>
    <w:rsid w:val="00461324"/>
    <w:rsid w:val="0046142B"/>
    <w:rsid w:val="00461A68"/>
    <w:rsid w:val="004638CE"/>
    <w:rsid w:val="0046470A"/>
    <w:rsid w:val="0046471F"/>
    <w:rsid w:val="00464FB1"/>
    <w:rsid w:val="00465B0B"/>
    <w:rsid w:val="00467172"/>
    <w:rsid w:val="00467A3C"/>
    <w:rsid w:val="004726DB"/>
    <w:rsid w:val="00473584"/>
    <w:rsid w:val="0047702B"/>
    <w:rsid w:val="0048121F"/>
    <w:rsid w:val="00482A5C"/>
    <w:rsid w:val="004850CF"/>
    <w:rsid w:val="00486ACA"/>
    <w:rsid w:val="00486B54"/>
    <w:rsid w:val="00486E5D"/>
    <w:rsid w:val="00490689"/>
    <w:rsid w:val="00490E54"/>
    <w:rsid w:val="00491C1A"/>
    <w:rsid w:val="004925DA"/>
    <w:rsid w:val="00492C52"/>
    <w:rsid w:val="00495210"/>
    <w:rsid w:val="004957E5"/>
    <w:rsid w:val="00496045"/>
    <w:rsid w:val="0049615D"/>
    <w:rsid w:val="00496586"/>
    <w:rsid w:val="00497270"/>
    <w:rsid w:val="00497B1B"/>
    <w:rsid w:val="004A0A13"/>
    <w:rsid w:val="004A14F1"/>
    <w:rsid w:val="004A1BFE"/>
    <w:rsid w:val="004A1C3E"/>
    <w:rsid w:val="004A2432"/>
    <w:rsid w:val="004A5FA2"/>
    <w:rsid w:val="004A68E0"/>
    <w:rsid w:val="004A7248"/>
    <w:rsid w:val="004B01FE"/>
    <w:rsid w:val="004B0288"/>
    <w:rsid w:val="004B103A"/>
    <w:rsid w:val="004B38E7"/>
    <w:rsid w:val="004B5107"/>
    <w:rsid w:val="004B61DA"/>
    <w:rsid w:val="004B6485"/>
    <w:rsid w:val="004B7B77"/>
    <w:rsid w:val="004C2B64"/>
    <w:rsid w:val="004C37D4"/>
    <w:rsid w:val="004C4292"/>
    <w:rsid w:val="004C4AA9"/>
    <w:rsid w:val="004C4EC7"/>
    <w:rsid w:val="004D0159"/>
    <w:rsid w:val="004D10FC"/>
    <w:rsid w:val="004D118C"/>
    <w:rsid w:val="004D1659"/>
    <w:rsid w:val="004D1A9A"/>
    <w:rsid w:val="004D4473"/>
    <w:rsid w:val="004D487F"/>
    <w:rsid w:val="004D6844"/>
    <w:rsid w:val="004D718F"/>
    <w:rsid w:val="004D74C5"/>
    <w:rsid w:val="004E055A"/>
    <w:rsid w:val="004E0A14"/>
    <w:rsid w:val="004E12D1"/>
    <w:rsid w:val="004E2B2F"/>
    <w:rsid w:val="004E2F87"/>
    <w:rsid w:val="004E6275"/>
    <w:rsid w:val="004F01FA"/>
    <w:rsid w:val="004F0359"/>
    <w:rsid w:val="004F16CA"/>
    <w:rsid w:val="004F1E8F"/>
    <w:rsid w:val="004F6622"/>
    <w:rsid w:val="004F66E0"/>
    <w:rsid w:val="004F693F"/>
    <w:rsid w:val="004F77BA"/>
    <w:rsid w:val="00500B82"/>
    <w:rsid w:val="00501AC5"/>
    <w:rsid w:val="00501E59"/>
    <w:rsid w:val="00502065"/>
    <w:rsid w:val="0050286D"/>
    <w:rsid w:val="005029A4"/>
    <w:rsid w:val="005031C8"/>
    <w:rsid w:val="00515382"/>
    <w:rsid w:val="005166F1"/>
    <w:rsid w:val="00517E4F"/>
    <w:rsid w:val="00521300"/>
    <w:rsid w:val="00521FF2"/>
    <w:rsid w:val="00522DCA"/>
    <w:rsid w:val="00524419"/>
    <w:rsid w:val="00526456"/>
    <w:rsid w:val="005268D7"/>
    <w:rsid w:val="00526AD6"/>
    <w:rsid w:val="005272CA"/>
    <w:rsid w:val="00531AAD"/>
    <w:rsid w:val="0053303E"/>
    <w:rsid w:val="00533C6A"/>
    <w:rsid w:val="00534E03"/>
    <w:rsid w:val="00535FB7"/>
    <w:rsid w:val="005364F6"/>
    <w:rsid w:val="005417F8"/>
    <w:rsid w:val="00541EF8"/>
    <w:rsid w:val="00542848"/>
    <w:rsid w:val="00543173"/>
    <w:rsid w:val="0054690B"/>
    <w:rsid w:val="00546D6C"/>
    <w:rsid w:val="00550645"/>
    <w:rsid w:val="00550782"/>
    <w:rsid w:val="005512FC"/>
    <w:rsid w:val="005528E8"/>
    <w:rsid w:val="00555FF3"/>
    <w:rsid w:val="00556175"/>
    <w:rsid w:val="0055627C"/>
    <w:rsid w:val="00560C0C"/>
    <w:rsid w:val="005615BB"/>
    <w:rsid w:val="005623CD"/>
    <w:rsid w:val="00563896"/>
    <w:rsid w:val="00563D82"/>
    <w:rsid w:val="005644FE"/>
    <w:rsid w:val="0056502A"/>
    <w:rsid w:val="00565E49"/>
    <w:rsid w:val="00566C02"/>
    <w:rsid w:val="00567388"/>
    <w:rsid w:val="005675A0"/>
    <w:rsid w:val="0056787E"/>
    <w:rsid w:val="00570498"/>
    <w:rsid w:val="00572DDF"/>
    <w:rsid w:val="00574E42"/>
    <w:rsid w:val="0057523B"/>
    <w:rsid w:val="00575350"/>
    <w:rsid w:val="00576255"/>
    <w:rsid w:val="005763D3"/>
    <w:rsid w:val="00577AE5"/>
    <w:rsid w:val="00580060"/>
    <w:rsid w:val="00581A5F"/>
    <w:rsid w:val="0058318C"/>
    <w:rsid w:val="0058334E"/>
    <w:rsid w:val="005838CB"/>
    <w:rsid w:val="00584A78"/>
    <w:rsid w:val="0058509F"/>
    <w:rsid w:val="00585D84"/>
    <w:rsid w:val="0058682F"/>
    <w:rsid w:val="005877F7"/>
    <w:rsid w:val="00587EF6"/>
    <w:rsid w:val="00591E0F"/>
    <w:rsid w:val="00595349"/>
    <w:rsid w:val="005A0D2C"/>
    <w:rsid w:val="005A0DCD"/>
    <w:rsid w:val="005A0E5B"/>
    <w:rsid w:val="005A1BDC"/>
    <w:rsid w:val="005A28C8"/>
    <w:rsid w:val="005A4C02"/>
    <w:rsid w:val="005A550B"/>
    <w:rsid w:val="005A6494"/>
    <w:rsid w:val="005B0684"/>
    <w:rsid w:val="005B1111"/>
    <w:rsid w:val="005B1F77"/>
    <w:rsid w:val="005B2225"/>
    <w:rsid w:val="005B354E"/>
    <w:rsid w:val="005B364D"/>
    <w:rsid w:val="005B3CAE"/>
    <w:rsid w:val="005B3CAF"/>
    <w:rsid w:val="005B43A2"/>
    <w:rsid w:val="005B71D2"/>
    <w:rsid w:val="005B7ACF"/>
    <w:rsid w:val="005C1E7E"/>
    <w:rsid w:val="005C3EBD"/>
    <w:rsid w:val="005C76B2"/>
    <w:rsid w:val="005C7EA1"/>
    <w:rsid w:val="005D04B6"/>
    <w:rsid w:val="005D1F76"/>
    <w:rsid w:val="005D4AA8"/>
    <w:rsid w:val="005D4BFB"/>
    <w:rsid w:val="005D5DD8"/>
    <w:rsid w:val="005E04B2"/>
    <w:rsid w:val="005E0CDA"/>
    <w:rsid w:val="005E181A"/>
    <w:rsid w:val="005E3025"/>
    <w:rsid w:val="005E306A"/>
    <w:rsid w:val="005E3C22"/>
    <w:rsid w:val="005E4061"/>
    <w:rsid w:val="005E40E2"/>
    <w:rsid w:val="005E4D9A"/>
    <w:rsid w:val="005F0E04"/>
    <w:rsid w:val="005F29A1"/>
    <w:rsid w:val="005F5B49"/>
    <w:rsid w:val="005F6118"/>
    <w:rsid w:val="005F64AF"/>
    <w:rsid w:val="005F6587"/>
    <w:rsid w:val="00601ADB"/>
    <w:rsid w:val="00602304"/>
    <w:rsid w:val="006029E0"/>
    <w:rsid w:val="00602F15"/>
    <w:rsid w:val="00603D67"/>
    <w:rsid w:val="00604220"/>
    <w:rsid w:val="006045F6"/>
    <w:rsid w:val="00605851"/>
    <w:rsid w:val="006076B7"/>
    <w:rsid w:val="0061284F"/>
    <w:rsid w:val="00614764"/>
    <w:rsid w:val="00617429"/>
    <w:rsid w:val="00623C64"/>
    <w:rsid w:val="00624B25"/>
    <w:rsid w:val="00626A6D"/>
    <w:rsid w:val="00632823"/>
    <w:rsid w:val="00635141"/>
    <w:rsid w:val="006355D6"/>
    <w:rsid w:val="0063715A"/>
    <w:rsid w:val="00640B70"/>
    <w:rsid w:val="006421E4"/>
    <w:rsid w:val="006430FD"/>
    <w:rsid w:val="006437CD"/>
    <w:rsid w:val="00643D87"/>
    <w:rsid w:val="00645C9B"/>
    <w:rsid w:val="0064645A"/>
    <w:rsid w:val="00651B2F"/>
    <w:rsid w:val="006530B3"/>
    <w:rsid w:val="00655557"/>
    <w:rsid w:val="00655DC3"/>
    <w:rsid w:val="00655EEE"/>
    <w:rsid w:val="006565BF"/>
    <w:rsid w:val="006608F1"/>
    <w:rsid w:val="00661166"/>
    <w:rsid w:val="00661595"/>
    <w:rsid w:val="00662DB2"/>
    <w:rsid w:val="0066437C"/>
    <w:rsid w:val="00664A02"/>
    <w:rsid w:val="00664BC7"/>
    <w:rsid w:val="0066556C"/>
    <w:rsid w:val="0066615F"/>
    <w:rsid w:val="00667B8D"/>
    <w:rsid w:val="0067209C"/>
    <w:rsid w:val="006728F3"/>
    <w:rsid w:val="00672BBF"/>
    <w:rsid w:val="00672CEE"/>
    <w:rsid w:val="00672EB1"/>
    <w:rsid w:val="006744C3"/>
    <w:rsid w:val="006760E2"/>
    <w:rsid w:val="006767BF"/>
    <w:rsid w:val="00676CC8"/>
    <w:rsid w:val="006810D8"/>
    <w:rsid w:val="00681D10"/>
    <w:rsid w:val="00681FEB"/>
    <w:rsid w:val="006820E5"/>
    <w:rsid w:val="00682275"/>
    <w:rsid w:val="006827A3"/>
    <w:rsid w:val="00683A04"/>
    <w:rsid w:val="006842BF"/>
    <w:rsid w:val="00684501"/>
    <w:rsid w:val="00684768"/>
    <w:rsid w:val="00690744"/>
    <w:rsid w:val="00690EDF"/>
    <w:rsid w:val="00691801"/>
    <w:rsid w:val="00693190"/>
    <w:rsid w:val="00693BA3"/>
    <w:rsid w:val="00696C03"/>
    <w:rsid w:val="006A0BB3"/>
    <w:rsid w:val="006A2320"/>
    <w:rsid w:val="006A33B3"/>
    <w:rsid w:val="006A4B6F"/>
    <w:rsid w:val="006A5EDC"/>
    <w:rsid w:val="006B17D5"/>
    <w:rsid w:val="006B2336"/>
    <w:rsid w:val="006B270F"/>
    <w:rsid w:val="006B2E3A"/>
    <w:rsid w:val="006B30EE"/>
    <w:rsid w:val="006B3F24"/>
    <w:rsid w:val="006B6D2B"/>
    <w:rsid w:val="006C0B4E"/>
    <w:rsid w:val="006C0E9E"/>
    <w:rsid w:val="006C189D"/>
    <w:rsid w:val="006C41D0"/>
    <w:rsid w:val="006C54B1"/>
    <w:rsid w:val="006C559C"/>
    <w:rsid w:val="006C5702"/>
    <w:rsid w:val="006C61C8"/>
    <w:rsid w:val="006C73FC"/>
    <w:rsid w:val="006C7793"/>
    <w:rsid w:val="006D1A9C"/>
    <w:rsid w:val="006D22C4"/>
    <w:rsid w:val="006D234B"/>
    <w:rsid w:val="006D5343"/>
    <w:rsid w:val="006D567A"/>
    <w:rsid w:val="006D6CF3"/>
    <w:rsid w:val="006D6FED"/>
    <w:rsid w:val="006D736E"/>
    <w:rsid w:val="006D75D3"/>
    <w:rsid w:val="006D76F6"/>
    <w:rsid w:val="006E04BB"/>
    <w:rsid w:val="006E0884"/>
    <w:rsid w:val="006E0D6D"/>
    <w:rsid w:val="006E12A0"/>
    <w:rsid w:val="006E1387"/>
    <w:rsid w:val="006E4676"/>
    <w:rsid w:val="006E5283"/>
    <w:rsid w:val="006E5539"/>
    <w:rsid w:val="006E5BB1"/>
    <w:rsid w:val="006E7906"/>
    <w:rsid w:val="006F33C9"/>
    <w:rsid w:val="006F46FA"/>
    <w:rsid w:val="006F6085"/>
    <w:rsid w:val="006F68CD"/>
    <w:rsid w:val="006F6FFB"/>
    <w:rsid w:val="006F70E3"/>
    <w:rsid w:val="006F7BFA"/>
    <w:rsid w:val="00700CBA"/>
    <w:rsid w:val="00700FEE"/>
    <w:rsid w:val="007038BF"/>
    <w:rsid w:val="00704ECA"/>
    <w:rsid w:val="00705B78"/>
    <w:rsid w:val="00706690"/>
    <w:rsid w:val="007104BC"/>
    <w:rsid w:val="00710F07"/>
    <w:rsid w:val="00714FDF"/>
    <w:rsid w:val="0071637C"/>
    <w:rsid w:val="0071650F"/>
    <w:rsid w:val="00716999"/>
    <w:rsid w:val="007172D0"/>
    <w:rsid w:val="007207A0"/>
    <w:rsid w:val="007221F3"/>
    <w:rsid w:val="00726603"/>
    <w:rsid w:val="00727520"/>
    <w:rsid w:val="007276DF"/>
    <w:rsid w:val="00727973"/>
    <w:rsid w:val="00731E11"/>
    <w:rsid w:val="007327A0"/>
    <w:rsid w:val="00733C39"/>
    <w:rsid w:val="00736707"/>
    <w:rsid w:val="007404F1"/>
    <w:rsid w:val="00740770"/>
    <w:rsid w:val="00741055"/>
    <w:rsid w:val="00743DA1"/>
    <w:rsid w:val="00744430"/>
    <w:rsid w:val="00746A4F"/>
    <w:rsid w:val="007477B7"/>
    <w:rsid w:val="007516D3"/>
    <w:rsid w:val="007522D8"/>
    <w:rsid w:val="00752826"/>
    <w:rsid w:val="0075282D"/>
    <w:rsid w:val="00753594"/>
    <w:rsid w:val="007550BB"/>
    <w:rsid w:val="0075557C"/>
    <w:rsid w:val="00755942"/>
    <w:rsid w:val="00760E69"/>
    <w:rsid w:val="007612A6"/>
    <w:rsid w:val="00761B0E"/>
    <w:rsid w:val="00761BC5"/>
    <w:rsid w:val="00761FF6"/>
    <w:rsid w:val="00762A61"/>
    <w:rsid w:val="0076519E"/>
    <w:rsid w:val="007651D1"/>
    <w:rsid w:val="00765AC8"/>
    <w:rsid w:val="00765CF0"/>
    <w:rsid w:val="0076772B"/>
    <w:rsid w:val="0077077F"/>
    <w:rsid w:val="00770B68"/>
    <w:rsid w:val="0077102E"/>
    <w:rsid w:val="00771953"/>
    <w:rsid w:val="00771988"/>
    <w:rsid w:val="007727FD"/>
    <w:rsid w:val="007735DE"/>
    <w:rsid w:val="00782148"/>
    <w:rsid w:val="00782AD8"/>
    <w:rsid w:val="00782C20"/>
    <w:rsid w:val="00783DA9"/>
    <w:rsid w:val="0078438D"/>
    <w:rsid w:val="00785E95"/>
    <w:rsid w:val="0078621A"/>
    <w:rsid w:val="0078654C"/>
    <w:rsid w:val="00790A0C"/>
    <w:rsid w:val="0079196C"/>
    <w:rsid w:val="007925A8"/>
    <w:rsid w:val="00792E36"/>
    <w:rsid w:val="00794DE5"/>
    <w:rsid w:val="00794FB8"/>
    <w:rsid w:val="007952ED"/>
    <w:rsid w:val="00796B1C"/>
    <w:rsid w:val="00796CEE"/>
    <w:rsid w:val="00797C08"/>
    <w:rsid w:val="00797D84"/>
    <w:rsid w:val="00797E5E"/>
    <w:rsid w:val="007A1698"/>
    <w:rsid w:val="007A2566"/>
    <w:rsid w:val="007A43A6"/>
    <w:rsid w:val="007A531C"/>
    <w:rsid w:val="007A53EB"/>
    <w:rsid w:val="007A5DA7"/>
    <w:rsid w:val="007A7226"/>
    <w:rsid w:val="007A7A35"/>
    <w:rsid w:val="007B12CB"/>
    <w:rsid w:val="007B4098"/>
    <w:rsid w:val="007C039F"/>
    <w:rsid w:val="007C3C12"/>
    <w:rsid w:val="007C4C1B"/>
    <w:rsid w:val="007C5202"/>
    <w:rsid w:val="007C5EA6"/>
    <w:rsid w:val="007C738E"/>
    <w:rsid w:val="007C75F8"/>
    <w:rsid w:val="007D0ECC"/>
    <w:rsid w:val="007D1744"/>
    <w:rsid w:val="007D2FAB"/>
    <w:rsid w:val="007D347F"/>
    <w:rsid w:val="007D3E91"/>
    <w:rsid w:val="007D492F"/>
    <w:rsid w:val="007D4ED8"/>
    <w:rsid w:val="007D513C"/>
    <w:rsid w:val="007D70F0"/>
    <w:rsid w:val="007D7C48"/>
    <w:rsid w:val="007E12C3"/>
    <w:rsid w:val="007E2097"/>
    <w:rsid w:val="007E3F53"/>
    <w:rsid w:val="007E4C5F"/>
    <w:rsid w:val="007E5378"/>
    <w:rsid w:val="007E5868"/>
    <w:rsid w:val="007E65DE"/>
    <w:rsid w:val="007F06A8"/>
    <w:rsid w:val="007F1ECF"/>
    <w:rsid w:val="007F3B28"/>
    <w:rsid w:val="007F3D53"/>
    <w:rsid w:val="007F4149"/>
    <w:rsid w:val="007F6C94"/>
    <w:rsid w:val="007F7D46"/>
    <w:rsid w:val="007F7F6D"/>
    <w:rsid w:val="00800B09"/>
    <w:rsid w:val="00806AA3"/>
    <w:rsid w:val="00806C62"/>
    <w:rsid w:val="00813D95"/>
    <w:rsid w:val="008150D3"/>
    <w:rsid w:val="00816595"/>
    <w:rsid w:val="008224D6"/>
    <w:rsid w:val="0082295C"/>
    <w:rsid w:val="008235C8"/>
    <w:rsid w:val="0082563D"/>
    <w:rsid w:val="0082618B"/>
    <w:rsid w:val="00826F8D"/>
    <w:rsid w:val="008275E7"/>
    <w:rsid w:val="00827AF1"/>
    <w:rsid w:val="00831BB5"/>
    <w:rsid w:val="0083528A"/>
    <w:rsid w:val="008365E0"/>
    <w:rsid w:val="00840E1D"/>
    <w:rsid w:val="00841ED8"/>
    <w:rsid w:val="0084224A"/>
    <w:rsid w:val="008471BE"/>
    <w:rsid w:val="00847E78"/>
    <w:rsid w:val="00851261"/>
    <w:rsid w:val="00851E28"/>
    <w:rsid w:val="0085225F"/>
    <w:rsid w:val="00853DFE"/>
    <w:rsid w:val="00856A20"/>
    <w:rsid w:val="00857311"/>
    <w:rsid w:val="00857E82"/>
    <w:rsid w:val="00861126"/>
    <w:rsid w:val="008622E1"/>
    <w:rsid w:val="00864580"/>
    <w:rsid w:val="00865977"/>
    <w:rsid w:val="00865EB8"/>
    <w:rsid w:val="00866174"/>
    <w:rsid w:val="00866B1A"/>
    <w:rsid w:val="00871811"/>
    <w:rsid w:val="00872FF8"/>
    <w:rsid w:val="008738AD"/>
    <w:rsid w:val="00873FC1"/>
    <w:rsid w:val="008742CB"/>
    <w:rsid w:val="008747D8"/>
    <w:rsid w:val="008751F0"/>
    <w:rsid w:val="00875B9D"/>
    <w:rsid w:val="00877AFF"/>
    <w:rsid w:val="00877F13"/>
    <w:rsid w:val="008806B2"/>
    <w:rsid w:val="00880ED5"/>
    <w:rsid w:val="00883410"/>
    <w:rsid w:val="00885D4B"/>
    <w:rsid w:val="00886823"/>
    <w:rsid w:val="008903AB"/>
    <w:rsid w:val="00890825"/>
    <w:rsid w:val="00891DC5"/>
    <w:rsid w:val="008A0EB6"/>
    <w:rsid w:val="008A2F4D"/>
    <w:rsid w:val="008A39A1"/>
    <w:rsid w:val="008A4B5C"/>
    <w:rsid w:val="008A6AAD"/>
    <w:rsid w:val="008A7D5B"/>
    <w:rsid w:val="008B0149"/>
    <w:rsid w:val="008B12F4"/>
    <w:rsid w:val="008B1E9B"/>
    <w:rsid w:val="008B38DA"/>
    <w:rsid w:val="008B3B26"/>
    <w:rsid w:val="008B59CF"/>
    <w:rsid w:val="008B6424"/>
    <w:rsid w:val="008B689E"/>
    <w:rsid w:val="008B6CDA"/>
    <w:rsid w:val="008C0BB7"/>
    <w:rsid w:val="008C2AFF"/>
    <w:rsid w:val="008C3833"/>
    <w:rsid w:val="008C55A6"/>
    <w:rsid w:val="008C5915"/>
    <w:rsid w:val="008C6FF1"/>
    <w:rsid w:val="008D1250"/>
    <w:rsid w:val="008D1F4E"/>
    <w:rsid w:val="008D2CC2"/>
    <w:rsid w:val="008D3134"/>
    <w:rsid w:val="008D4D24"/>
    <w:rsid w:val="008D585A"/>
    <w:rsid w:val="008D6CFB"/>
    <w:rsid w:val="008D747E"/>
    <w:rsid w:val="008E225D"/>
    <w:rsid w:val="008E3951"/>
    <w:rsid w:val="008E4112"/>
    <w:rsid w:val="008E6FAF"/>
    <w:rsid w:val="008F0FFC"/>
    <w:rsid w:val="008F1058"/>
    <w:rsid w:val="008F2184"/>
    <w:rsid w:val="008F2603"/>
    <w:rsid w:val="008F430F"/>
    <w:rsid w:val="008F505F"/>
    <w:rsid w:val="008F5745"/>
    <w:rsid w:val="0090090B"/>
    <w:rsid w:val="00901848"/>
    <w:rsid w:val="0090320B"/>
    <w:rsid w:val="0090451E"/>
    <w:rsid w:val="009124F6"/>
    <w:rsid w:val="00912999"/>
    <w:rsid w:val="00913006"/>
    <w:rsid w:val="00913584"/>
    <w:rsid w:val="00920C1C"/>
    <w:rsid w:val="00921EA4"/>
    <w:rsid w:val="0092446E"/>
    <w:rsid w:val="0092515F"/>
    <w:rsid w:val="009260FA"/>
    <w:rsid w:val="00930B3F"/>
    <w:rsid w:val="009316D6"/>
    <w:rsid w:val="00931979"/>
    <w:rsid w:val="0093319D"/>
    <w:rsid w:val="00933ADD"/>
    <w:rsid w:val="00933C5F"/>
    <w:rsid w:val="009353D9"/>
    <w:rsid w:val="00936138"/>
    <w:rsid w:val="00941A11"/>
    <w:rsid w:val="00945674"/>
    <w:rsid w:val="0094646E"/>
    <w:rsid w:val="0094726B"/>
    <w:rsid w:val="00950FA6"/>
    <w:rsid w:val="00953160"/>
    <w:rsid w:val="009533A6"/>
    <w:rsid w:val="00953607"/>
    <w:rsid w:val="00953783"/>
    <w:rsid w:val="00953AA8"/>
    <w:rsid w:val="00955103"/>
    <w:rsid w:val="00960654"/>
    <w:rsid w:val="00961F93"/>
    <w:rsid w:val="009626DD"/>
    <w:rsid w:val="00963A72"/>
    <w:rsid w:val="00963EC8"/>
    <w:rsid w:val="00964A79"/>
    <w:rsid w:val="00964B74"/>
    <w:rsid w:val="00965F32"/>
    <w:rsid w:val="009662B9"/>
    <w:rsid w:val="00966E04"/>
    <w:rsid w:val="0097013A"/>
    <w:rsid w:val="00970980"/>
    <w:rsid w:val="009724E1"/>
    <w:rsid w:val="00972828"/>
    <w:rsid w:val="00973E03"/>
    <w:rsid w:val="00974899"/>
    <w:rsid w:val="0098017E"/>
    <w:rsid w:val="0098019F"/>
    <w:rsid w:val="00980251"/>
    <w:rsid w:val="00981881"/>
    <w:rsid w:val="00982088"/>
    <w:rsid w:val="0098217E"/>
    <w:rsid w:val="00982662"/>
    <w:rsid w:val="009827D5"/>
    <w:rsid w:val="00983111"/>
    <w:rsid w:val="00983504"/>
    <w:rsid w:val="00983D21"/>
    <w:rsid w:val="009850BF"/>
    <w:rsid w:val="009915B9"/>
    <w:rsid w:val="00991EF9"/>
    <w:rsid w:val="00992C49"/>
    <w:rsid w:val="009945E6"/>
    <w:rsid w:val="0099577A"/>
    <w:rsid w:val="00996F54"/>
    <w:rsid w:val="00997107"/>
    <w:rsid w:val="00997325"/>
    <w:rsid w:val="009A252C"/>
    <w:rsid w:val="009A47BE"/>
    <w:rsid w:val="009A537D"/>
    <w:rsid w:val="009A7102"/>
    <w:rsid w:val="009A7B23"/>
    <w:rsid w:val="009B1243"/>
    <w:rsid w:val="009B1FC6"/>
    <w:rsid w:val="009B2B61"/>
    <w:rsid w:val="009B2E2F"/>
    <w:rsid w:val="009B4C5A"/>
    <w:rsid w:val="009B752C"/>
    <w:rsid w:val="009B797B"/>
    <w:rsid w:val="009C0312"/>
    <w:rsid w:val="009C16A0"/>
    <w:rsid w:val="009C1F6A"/>
    <w:rsid w:val="009C499C"/>
    <w:rsid w:val="009C5510"/>
    <w:rsid w:val="009C5690"/>
    <w:rsid w:val="009C59A8"/>
    <w:rsid w:val="009C6D4B"/>
    <w:rsid w:val="009C74CA"/>
    <w:rsid w:val="009C7F30"/>
    <w:rsid w:val="009D0EED"/>
    <w:rsid w:val="009D3F5B"/>
    <w:rsid w:val="009D44CB"/>
    <w:rsid w:val="009D5D9C"/>
    <w:rsid w:val="009D7837"/>
    <w:rsid w:val="009E1B9B"/>
    <w:rsid w:val="009E2407"/>
    <w:rsid w:val="009E6975"/>
    <w:rsid w:val="009F006B"/>
    <w:rsid w:val="009F0954"/>
    <w:rsid w:val="009F0BDC"/>
    <w:rsid w:val="009F1646"/>
    <w:rsid w:val="009F2CEF"/>
    <w:rsid w:val="009F2E7B"/>
    <w:rsid w:val="009F324F"/>
    <w:rsid w:val="009F402E"/>
    <w:rsid w:val="009F48DC"/>
    <w:rsid w:val="00A00352"/>
    <w:rsid w:val="00A0098D"/>
    <w:rsid w:val="00A01E9A"/>
    <w:rsid w:val="00A03B5B"/>
    <w:rsid w:val="00A07C76"/>
    <w:rsid w:val="00A105D0"/>
    <w:rsid w:val="00A12B5F"/>
    <w:rsid w:val="00A14424"/>
    <w:rsid w:val="00A1589E"/>
    <w:rsid w:val="00A1638A"/>
    <w:rsid w:val="00A16A79"/>
    <w:rsid w:val="00A17E34"/>
    <w:rsid w:val="00A17EEE"/>
    <w:rsid w:val="00A21BC8"/>
    <w:rsid w:val="00A21CEE"/>
    <w:rsid w:val="00A23F32"/>
    <w:rsid w:val="00A25A6E"/>
    <w:rsid w:val="00A25DA6"/>
    <w:rsid w:val="00A25DF5"/>
    <w:rsid w:val="00A27B77"/>
    <w:rsid w:val="00A27DCC"/>
    <w:rsid w:val="00A311E6"/>
    <w:rsid w:val="00A340CA"/>
    <w:rsid w:val="00A34287"/>
    <w:rsid w:val="00A34521"/>
    <w:rsid w:val="00A35685"/>
    <w:rsid w:val="00A362A4"/>
    <w:rsid w:val="00A3697F"/>
    <w:rsid w:val="00A406FC"/>
    <w:rsid w:val="00A4358F"/>
    <w:rsid w:val="00A45CB3"/>
    <w:rsid w:val="00A50DC9"/>
    <w:rsid w:val="00A520F0"/>
    <w:rsid w:val="00A524CE"/>
    <w:rsid w:val="00A54932"/>
    <w:rsid w:val="00A54A9D"/>
    <w:rsid w:val="00A55132"/>
    <w:rsid w:val="00A575DB"/>
    <w:rsid w:val="00A635B1"/>
    <w:rsid w:val="00A64222"/>
    <w:rsid w:val="00A667F8"/>
    <w:rsid w:val="00A66EF3"/>
    <w:rsid w:val="00A674BF"/>
    <w:rsid w:val="00A6775B"/>
    <w:rsid w:val="00A70CE3"/>
    <w:rsid w:val="00A71C6B"/>
    <w:rsid w:val="00A7434F"/>
    <w:rsid w:val="00A7495D"/>
    <w:rsid w:val="00A76144"/>
    <w:rsid w:val="00A76725"/>
    <w:rsid w:val="00A8629B"/>
    <w:rsid w:val="00A9126B"/>
    <w:rsid w:val="00A9302E"/>
    <w:rsid w:val="00A94232"/>
    <w:rsid w:val="00A94882"/>
    <w:rsid w:val="00A94FC7"/>
    <w:rsid w:val="00A96BC0"/>
    <w:rsid w:val="00A96D13"/>
    <w:rsid w:val="00A97B96"/>
    <w:rsid w:val="00A97D4F"/>
    <w:rsid w:val="00AA00E5"/>
    <w:rsid w:val="00AA0316"/>
    <w:rsid w:val="00AA0D50"/>
    <w:rsid w:val="00AA20AA"/>
    <w:rsid w:val="00AA3FFD"/>
    <w:rsid w:val="00AA4BF1"/>
    <w:rsid w:val="00AA690E"/>
    <w:rsid w:val="00AA770E"/>
    <w:rsid w:val="00AB0A93"/>
    <w:rsid w:val="00AB101D"/>
    <w:rsid w:val="00AB1970"/>
    <w:rsid w:val="00AB1E8A"/>
    <w:rsid w:val="00AB7196"/>
    <w:rsid w:val="00AB7968"/>
    <w:rsid w:val="00AC03AA"/>
    <w:rsid w:val="00AC25A4"/>
    <w:rsid w:val="00AC36EF"/>
    <w:rsid w:val="00AC4B7A"/>
    <w:rsid w:val="00AC6959"/>
    <w:rsid w:val="00AD216E"/>
    <w:rsid w:val="00AD63B7"/>
    <w:rsid w:val="00AD6FDF"/>
    <w:rsid w:val="00AE1A65"/>
    <w:rsid w:val="00AE1D79"/>
    <w:rsid w:val="00AE22B7"/>
    <w:rsid w:val="00AE4C66"/>
    <w:rsid w:val="00AE615C"/>
    <w:rsid w:val="00AE6EEB"/>
    <w:rsid w:val="00AF082C"/>
    <w:rsid w:val="00AF5AB9"/>
    <w:rsid w:val="00AF5E73"/>
    <w:rsid w:val="00AF5F41"/>
    <w:rsid w:val="00AF75C4"/>
    <w:rsid w:val="00AF771F"/>
    <w:rsid w:val="00AF7A67"/>
    <w:rsid w:val="00B00DAA"/>
    <w:rsid w:val="00B03CED"/>
    <w:rsid w:val="00B0429E"/>
    <w:rsid w:val="00B04D6B"/>
    <w:rsid w:val="00B057F8"/>
    <w:rsid w:val="00B062B0"/>
    <w:rsid w:val="00B070C2"/>
    <w:rsid w:val="00B10497"/>
    <w:rsid w:val="00B11793"/>
    <w:rsid w:val="00B12715"/>
    <w:rsid w:val="00B13669"/>
    <w:rsid w:val="00B14D5E"/>
    <w:rsid w:val="00B15685"/>
    <w:rsid w:val="00B16A3D"/>
    <w:rsid w:val="00B16C3D"/>
    <w:rsid w:val="00B2107C"/>
    <w:rsid w:val="00B212D6"/>
    <w:rsid w:val="00B3032E"/>
    <w:rsid w:val="00B30918"/>
    <w:rsid w:val="00B30975"/>
    <w:rsid w:val="00B30C3D"/>
    <w:rsid w:val="00B32D5B"/>
    <w:rsid w:val="00B33AE7"/>
    <w:rsid w:val="00B33E86"/>
    <w:rsid w:val="00B34AC9"/>
    <w:rsid w:val="00B36166"/>
    <w:rsid w:val="00B36690"/>
    <w:rsid w:val="00B3692E"/>
    <w:rsid w:val="00B37288"/>
    <w:rsid w:val="00B40E23"/>
    <w:rsid w:val="00B40F47"/>
    <w:rsid w:val="00B41323"/>
    <w:rsid w:val="00B41465"/>
    <w:rsid w:val="00B426EF"/>
    <w:rsid w:val="00B42728"/>
    <w:rsid w:val="00B44536"/>
    <w:rsid w:val="00B45D0E"/>
    <w:rsid w:val="00B5545B"/>
    <w:rsid w:val="00B5550E"/>
    <w:rsid w:val="00B569E4"/>
    <w:rsid w:val="00B57390"/>
    <w:rsid w:val="00B62801"/>
    <w:rsid w:val="00B62B3C"/>
    <w:rsid w:val="00B637A1"/>
    <w:rsid w:val="00B63D3A"/>
    <w:rsid w:val="00B64634"/>
    <w:rsid w:val="00B64F8E"/>
    <w:rsid w:val="00B65E3B"/>
    <w:rsid w:val="00B70312"/>
    <w:rsid w:val="00B75EEA"/>
    <w:rsid w:val="00B76051"/>
    <w:rsid w:val="00B85511"/>
    <w:rsid w:val="00B85E51"/>
    <w:rsid w:val="00B86D28"/>
    <w:rsid w:val="00B90AE5"/>
    <w:rsid w:val="00B916C8"/>
    <w:rsid w:val="00B9548C"/>
    <w:rsid w:val="00B9563D"/>
    <w:rsid w:val="00B971F0"/>
    <w:rsid w:val="00BA046D"/>
    <w:rsid w:val="00BA26E6"/>
    <w:rsid w:val="00BA3F26"/>
    <w:rsid w:val="00BA4121"/>
    <w:rsid w:val="00BA603D"/>
    <w:rsid w:val="00BA60B3"/>
    <w:rsid w:val="00BA6333"/>
    <w:rsid w:val="00BB3E04"/>
    <w:rsid w:val="00BB42E0"/>
    <w:rsid w:val="00BB6C3F"/>
    <w:rsid w:val="00BC4A44"/>
    <w:rsid w:val="00BC5E71"/>
    <w:rsid w:val="00BD09D9"/>
    <w:rsid w:val="00BD203E"/>
    <w:rsid w:val="00BD2C2B"/>
    <w:rsid w:val="00BD2D4E"/>
    <w:rsid w:val="00BD3A5E"/>
    <w:rsid w:val="00BD4869"/>
    <w:rsid w:val="00BD48CA"/>
    <w:rsid w:val="00BD4FA6"/>
    <w:rsid w:val="00BD66F4"/>
    <w:rsid w:val="00BD6D47"/>
    <w:rsid w:val="00BD7763"/>
    <w:rsid w:val="00BE1252"/>
    <w:rsid w:val="00BE2C56"/>
    <w:rsid w:val="00BE46C6"/>
    <w:rsid w:val="00BE496D"/>
    <w:rsid w:val="00BE74A6"/>
    <w:rsid w:val="00BE7C3B"/>
    <w:rsid w:val="00BF3ABE"/>
    <w:rsid w:val="00BF3AEB"/>
    <w:rsid w:val="00BF50A7"/>
    <w:rsid w:val="00BF51EF"/>
    <w:rsid w:val="00BF5CBF"/>
    <w:rsid w:val="00C01DBD"/>
    <w:rsid w:val="00C06C21"/>
    <w:rsid w:val="00C10D8B"/>
    <w:rsid w:val="00C1115F"/>
    <w:rsid w:val="00C14845"/>
    <w:rsid w:val="00C152AB"/>
    <w:rsid w:val="00C15B75"/>
    <w:rsid w:val="00C165B1"/>
    <w:rsid w:val="00C16697"/>
    <w:rsid w:val="00C1724A"/>
    <w:rsid w:val="00C214BB"/>
    <w:rsid w:val="00C226DE"/>
    <w:rsid w:val="00C23967"/>
    <w:rsid w:val="00C240B2"/>
    <w:rsid w:val="00C24155"/>
    <w:rsid w:val="00C248EE"/>
    <w:rsid w:val="00C24D2D"/>
    <w:rsid w:val="00C30167"/>
    <w:rsid w:val="00C3267E"/>
    <w:rsid w:val="00C32861"/>
    <w:rsid w:val="00C3306A"/>
    <w:rsid w:val="00C34A7E"/>
    <w:rsid w:val="00C357FF"/>
    <w:rsid w:val="00C36990"/>
    <w:rsid w:val="00C3727B"/>
    <w:rsid w:val="00C40AE9"/>
    <w:rsid w:val="00C44758"/>
    <w:rsid w:val="00C510BF"/>
    <w:rsid w:val="00C51B6F"/>
    <w:rsid w:val="00C5492C"/>
    <w:rsid w:val="00C55876"/>
    <w:rsid w:val="00C55E16"/>
    <w:rsid w:val="00C56826"/>
    <w:rsid w:val="00C60564"/>
    <w:rsid w:val="00C609E6"/>
    <w:rsid w:val="00C61AFE"/>
    <w:rsid w:val="00C62C4D"/>
    <w:rsid w:val="00C65917"/>
    <w:rsid w:val="00C65BC0"/>
    <w:rsid w:val="00C6731B"/>
    <w:rsid w:val="00C70A8F"/>
    <w:rsid w:val="00C70DEE"/>
    <w:rsid w:val="00C72A34"/>
    <w:rsid w:val="00C731EB"/>
    <w:rsid w:val="00C73331"/>
    <w:rsid w:val="00C76000"/>
    <w:rsid w:val="00C82257"/>
    <w:rsid w:val="00C82521"/>
    <w:rsid w:val="00C82913"/>
    <w:rsid w:val="00C84371"/>
    <w:rsid w:val="00C9092E"/>
    <w:rsid w:val="00C9382D"/>
    <w:rsid w:val="00C940D4"/>
    <w:rsid w:val="00C959DC"/>
    <w:rsid w:val="00C97CAD"/>
    <w:rsid w:val="00CA000B"/>
    <w:rsid w:val="00CA026A"/>
    <w:rsid w:val="00CA0D76"/>
    <w:rsid w:val="00CA545E"/>
    <w:rsid w:val="00CB0236"/>
    <w:rsid w:val="00CB0D6A"/>
    <w:rsid w:val="00CB22C3"/>
    <w:rsid w:val="00CB3D55"/>
    <w:rsid w:val="00CB459E"/>
    <w:rsid w:val="00CB4A1A"/>
    <w:rsid w:val="00CB54D9"/>
    <w:rsid w:val="00CB5A51"/>
    <w:rsid w:val="00CC0C33"/>
    <w:rsid w:val="00CC2770"/>
    <w:rsid w:val="00CC7532"/>
    <w:rsid w:val="00CD112C"/>
    <w:rsid w:val="00CD314F"/>
    <w:rsid w:val="00CD5A45"/>
    <w:rsid w:val="00CD69CB"/>
    <w:rsid w:val="00CD7147"/>
    <w:rsid w:val="00CD7302"/>
    <w:rsid w:val="00CE240E"/>
    <w:rsid w:val="00CE4CCF"/>
    <w:rsid w:val="00CE5436"/>
    <w:rsid w:val="00CE56A3"/>
    <w:rsid w:val="00CE5CD8"/>
    <w:rsid w:val="00CF1157"/>
    <w:rsid w:val="00CF2B2D"/>
    <w:rsid w:val="00CF3039"/>
    <w:rsid w:val="00CF6052"/>
    <w:rsid w:val="00CF6983"/>
    <w:rsid w:val="00CF77FA"/>
    <w:rsid w:val="00D019CF"/>
    <w:rsid w:val="00D02AB7"/>
    <w:rsid w:val="00D04B60"/>
    <w:rsid w:val="00D05B05"/>
    <w:rsid w:val="00D07F51"/>
    <w:rsid w:val="00D10EB8"/>
    <w:rsid w:val="00D12906"/>
    <w:rsid w:val="00D13C05"/>
    <w:rsid w:val="00D17C58"/>
    <w:rsid w:val="00D2112F"/>
    <w:rsid w:val="00D21BD6"/>
    <w:rsid w:val="00D22701"/>
    <w:rsid w:val="00D22829"/>
    <w:rsid w:val="00D22AB8"/>
    <w:rsid w:val="00D24702"/>
    <w:rsid w:val="00D2474D"/>
    <w:rsid w:val="00D251F7"/>
    <w:rsid w:val="00D26C2C"/>
    <w:rsid w:val="00D30AD7"/>
    <w:rsid w:val="00D3231F"/>
    <w:rsid w:val="00D33CF3"/>
    <w:rsid w:val="00D3467A"/>
    <w:rsid w:val="00D36F2F"/>
    <w:rsid w:val="00D37BB3"/>
    <w:rsid w:val="00D40589"/>
    <w:rsid w:val="00D414B4"/>
    <w:rsid w:val="00D41BFC"/>
    <w:rsid w:val="00D43CAC"/>
    <w:rsid w:val="00D448AD"/>
    <w:rsid w:val="00D4502D"/>
    <w:rsid w:val="00D45CDC"/>
    <w:rsid w:val="00D46482"/>
    <w:rsid w:val="00D4718C"/>
    <w:rsid w:val="00D5088B"/>
    <w:rsid w:val="00D50EA1"/>
    <w:rsid w:val="00D535FE"/>
    <w:rsid w:val="00D53836"/>
    <w:rsid w:val="00D54D35"/>
    <w:rsid w:val="00D559CC"/>
    <w:rsid w:val="00D60FF3"/>
    <w:rsid w:val="00D62290"/>
    <w:rsid w:val="00D641AA"/>
    <w:rsid w:val="00D6693F"/>
    <w:rsid w:val="00D706B5"/>
    <w:rsid w:val="00D707AF"/>
    <w:rsid w:val="00D70D73"/>
    <w:rsid w:val="00D70D8C"/>
    <w:rsid w:val="00D70E09"/>
    <w:rsid w:val="00D71A24"/>
    <w:rsid w:val="00D725CF"/>
    <w:rsid w:val="00D74C39"/>
    <w:rsid w:val="00D76D52"/>
    <w:rsid w:val="00D7721F"/>
    <w:rsid w:val="00D80C2A"/>
    <w:rsid w:val="00D81757"/>
    <w:rsid w:val="00D81DED"/>
    <w:rsid w:val="00D827F3"/>
    <w:rsid w:val="00D82DF9"/>
    <w:rsid w:val="00D83261"/>
    <w:rsid w:val="00D8347A"/>
    <w:rsid w:val="00D84073"/>
    <w:rsid w:val="00D84138"/>
    <w:rsid w:val="00D843EE"/>
    <w:rsid w:val="00D8456D"/>
    <w:rsid w:val="00D847FC"/>
    <w:rsid w:val="00D84C9D"/>
    <w:rsid w:val="00D920C7"/>
    <w:rsid w:val="00D92A3A"/>
    <w:rsid w:val="00D9527C"/>
    <w:rsid w:val="00DA200C"/>
    <w:rsid w:val="00DA6DB8"/>
    <w:rsid w:val="00DA7B25"/>
    <w:rsid w:val="00DB0296"/>
    <w:rsid w:val="00DB0BE0"/>
    <w:rsid w:val="00DB153C"/>
    <w:rsid w:val="00DB2AC6"/>
    <w:rsid w:val="00DB32D1"/>
    <w:rsid w:val="00DB338D"/>
    <w:rsid w:val="00DB6F44"/>
    <w:rsid w:val="00DB72CD"/>
    <w:rsid w:val="00DB7D97"/>
    <w:rsid w:val="00DC25E3"/>
    <w:rsid w:val="00DC3523"/>
    <w:rsid w:val="00DC6052"/>
    <w:rsid w:val="00DC71D8"/>
    <w:rsid w:val="00DC74A3"/>
    <w:rsid w:val="00DD0918"/>
    <w:rsid w:val="00DD1497"/>
    <w:rsid w:val="00DD1CF0"/>
    <w:rsid w:val="00DD4185"/>
    <w:rsid w:val="00DD523D"/>
    <w:rsid w:val="00DD57B9"/>
    <w:rsid w:val="00DE0050"/>
    <w:rsid w:val="00DE0D48"/>
    <w:rsid w:val="00DE1CD2"/>
    <w:rsid w:val="00DE25DA"/>
    <w:rsid w:val="00DE62B6"/>
    <w:rsid w:val="00DF0441"/>
    <w:rsid w:val="00DF0B24"/>
    <w:rsid w:val="00DF219E"/>
    <w:rsid w:val="00DF2583"/>
    <w:rsid w:val="00DF3600"/>
    <w:rsid w:val="00DF4D11"/>
    <w:rsid w:val="00DF51C1"/>
    <w:rsid w:val="00DF5708"/>
    <w:rsid w:val="00DF5DF1"/>
    <w:rsid w:val="00DF644B"/>
    <w:rsid w:val="00DF6962"/>
    <w:rsid w:val="00DF6E0A"/>
    <w:rsid w:val="00DF7089"/>
    <w:rsid w:val="00E01DB0"/>
    <w:rsid w:val="00E049D1"/>
    <w:rsid w:val="00E04D23"/>
    <w:rsid w:val="00E050F5"/>
    <w:rsid w:val="00E063F3"/>
    <w:rsid w:val="00E1068F"/>
    <w:rsid w:val="00E11313"/>
    <w:rsid w:val="00E1151C"/>
    <w:rsid w:val="00E11F85"/>
    <w:rsid w:val="00E12656"/>
    <w:rsid w:val="00E141DA"/>
    <w:rsid w:val="00E15F9F"/>
    <w:rsid w:val="00E20A1A"/>
    <w:rsid w:val="00E20B13"/>
    <w:rsid w:val="00E20F13"/>
    <w:rsid w:val="00E21706"/>
    <w:rsid w:val="00E21AED"/>
    <w:rsid w:val="00E21C31"/>
    <w:rsid w:val="00E221D6"/>
    <w:rsid w:val="00E23450"/>
    <w:rsid w:val="00E236E3"/>
    <w:rsid w:val="00E2472E"/>
    <w:rsid w:val="00E2580B"/>
    <w:rsid w:val="00E327DC"/>
    <w:rsid w:val="00E3416B"/>
    <w:rsid w:val="00E34984"/>
    <w:rsid w:val="00E35BA6"/>
    <w:rsid w:val="00E367C4"/>
    <w:rsid w:val="00E375EF"/>
    <w:rsid w:val="00E406C9"/>
    <w:rsid w:val="00E41232"/>
    <w:rsid w:val="00E41333"/>
    <w:rsid w:val="00E42181"/>
    <w:rsid w:val="00E42333"/>
    <w:rsid w:val="00E42353"/>
    <w:rsid w:val="00E444C1"/>
    <w:rsid w:val="00E46295"/>
    <w:rsid w:val="00E46899"/>
    <w:rsid w:val="00E46D4B"/>
    <w:rsid w:val="00E520E2"/>
    <w:rsid w:val="00E52B45"/>
    <w:rsid w:val="00E572E2"/>
    <w:rsid w:val="00E623A2"/>
    <w:rsid w:val="00E62885"/>
    <w:rsid w:val="00E62E15"/>
    <w:rsid w:val="00E6337A"/>
    <w:rsid w:val="00E64200"/>
    <w:rsid w:val="00E65185"/>
    <w:rsid w:val="00E6571D"/>
    <w:rsid w:val="00E7122D"/>
    <w:rsid w:val="00E72845"/>
    <w:rsid w:val="00E73345"/>
    <w:rsid w:val="00E73749"/>
    <w:rsid w:val="00E752BD"/>
    <w:rsid w:val="00E7762E"/>
    <w:rsid w:val="00E77D93"/>
    <w:rsid w:val="00E80422"/>
    <w:rsid w:val="00E82430"/>
    <w:rsid w:val="00E8461D"/>
    <w:rsid w:val="00E849CC"/>
    <w:rsid w:val="00E90145"/>
    <w:rsid w:val="00E9065C"/>
    <w:rsid w:val="00E934C9"/>
    <w:rsid w:val="00E93801"/>
    <w:rsid w:val="00E94394"/>
    <w:rsid w:val="00E972AD"/>
    <w:rsid w:val="00E979D0"/>
    <w:rsid w:val="00EA02DE"/>
    <w:rsid w:val="00EA05C9"/>
    <w:rsid w:val="00EA068A"/>
    <w:rsid w:val="00EA0C6A"/>
    <w:rsid w:val="00EA1E5A"/>
    <w:rsid w:val="00EA4E4C"/>
    <w:rsid w:val="00EA56FE"/>
    <w:rsid w:val="00EA580E"/>
    <w:rsid w:val="00EA58CF"/>
    <w:rsid w:val="00EA695C"/>
    <w:rsid w:val="00EA69CC"/>
    <w:rsid w:val="00EB224B"/>
    <w:rsid w:val="00EB2937"/>
    <w:rsid w:val="00EB383D"/>
    <w:rsid w:val="00EB38F3"/>
    <w:rsid w:val="00EB3DA3"/>
    <w:rsid w:val="00EB4182"/>
    <w:rsid w:val="00EB5422"/>
    <w:rsid w:val="00EB63AB"/>
    <w:rsid w:val="00EB6F0C"/>
    <w:rsid w:val="00EB7283"/>
    <w:rsid w:val="00EC0D63"/>
    <w:rsid w:val="00EC1F9F"/>
    <w:rsid w:val="00EC2945"/>
    <w:rsid w:val="00EC4431"/>
    <w:rsid w:val="00EC5E8F"/>
    <w:rsid w:val="00EC5E99"/>
    <w:rsid w:val="00EC7E0B"/>
    <w:rsid w:val="00ED1974"/>
    <w:rsid w:val="00ED2EB6"/>
    <w:rsid w:val="00ED673D"/>
    <w:rsid w:val="00ED6B5A"/>
    <w:rsid w:val="00EE06CD"/>
    <w:rsid w:val="00EE1072"/>
    <w:rsid w:val="00EE14D2"/>
    <w:rsid w:val="00EE1E54"/>
    <w:rsid w:val="00EE23AB"/>
    <w:rsid w:val="00EE23B7"/>
    <w:rsid w:val="00EE355A"/>
    <w:rsid w:val="00EE5811"/>
    <w:rsid w:val="00EE7693"/>
    <w:rsid w:val="00EF000C"/>
    <w:rsid w:val="00EF095F"/>
    <w:rsid w:val="00EF2815"/>
    <w:rsid w:val="00EF5781"/>
    <w:rsid w:val="00EF6C25"/>
    <w:rsid w:val="00EF7008"/>
    <w:rsid w:val="00EF7670"/>
    <w:rsid w:val="00F008EC"/>
    <w:rsid w:val="00F030A1"/>
    <w:rsid w:val="00F040E3"/>
    <w:rsid w:val="00F056DC"/>
    <w:rsid w:val="00F05BE1"/>
    <w:rsid w:val="00F05CCA"/>
    <w:rsid w:val="00F060F4"/>
    <w:rsid w:val="00F10FAF"/>
    <w:rsid w:val="00F12B20"/>
    <w:rsid w:val="00F12DDC"/>
    <w:rsid w:val="00F1399A"/>
    <w:rsid w:val="00F13F25"/>
    <w:rsid w:val="00F15BC7"/>
    <w:rsid w:val="00F179C9"/>
    <w:rsid w:val="00F17D8E"/>
    <w:rsid w:val="00F211FA"/>
    <w:rsid w:val="00F21894"/>
    <w:rsid w:val="00F227A1"/>
    <w:rsid w:val="00F25AAC"/>
    <w:rsid w:val="00F267AE"/>
    <w:rsid w:val="00F27252"/>
    <w:rsid w:val="00F310D6"/>
    <w:rsid w:val="00F35DC9"/>
    <w:rsid w:val="00F42E87"/>
    <w:rsid w:val="00F4391C"/>
    <w:rsid w:val="00F44BE4"/>
    <w:rsid w:val="00F473FB"/>
    <w:rsid w:val="00F527E6"/>
    <w:rsid w:val="00F54121"/>
    <w:rsid w:val="00F555DF"/>
    <w:rsid w:val="00F56EE0"/>
    <w:rsid w:val="00F57112"/>
    <w:rsid w:val="00F60265"/>
    <w:rsid w:val="00F60F8A"/>
    <w:rsid w:val="00F610A8"/>
    <w:rsid w:val="00F6166C"/>
    <w:rsid w:val="00F6498F"/>
    <w:rsid w:val="00F65EE0"/>
    <w:rsid w:val="00F667C0"/>
    <w:rsid w:val="00F6735A"/>
    <w:rsid w:val="00F67E7A"/>
    <w:rsid w:val="00F709E9"/>
    <w:rsid w:val="00F70A04"/>
    <w:rsid w:val="00F71342"/>
    <w:rsid w:val="00F73DF4"/>
    <w:rsid w:val="00F7402D"/>
    <w:rsid w:val="00F8025B"/>
    <w:rsid w:val="00F81237"/>
    <w:rsid w:val="00F81A95"/>
    <w:rsid w:val="00F823B5"/>
    <w:rsid w:val="00F82F10"/>
    <w:rsid w:val="00F830BA"/>
    <w:rsid w:val="00F83766"/>
    <w:rsid w:val="00F84DD4"/>
    <w:rsid w:val="00F86A48"/>
    <w:rsid w:val="00F916A6"/>
    <w:rsid w:val="00F938AA"/>
    <w:rsid w:val="00F93E6B"/>
    <w:rsid w:val="00F96EDD"/>
    <w:rsid w:val="00F97CA6"/>
    <w:rsid w:val="00FA0FEA"/>
    <w:rsid w:val="00FA297D"/>
    <w:rsid w:val="00FA3CD8"/>
    <w:rsid w:val="00FA44D7"/>
    <w:rsid w:val="00FA4561"/>
    <w:rsid w:val="00FA477A"/>
    <w:rsid w:val="00FA654A"/>
    <w:rsid w:val="00FA7815"/>
    <w:rsid w:val="00FB1D78"/>
    <w:rsid w:val="00FB3A83"/>
    <w:rsid w:val="00FB7AFE"/>
    <w:rsid w:val="00FB7C05"/>
    <w:rsid w:val="00FC0582"/>
    <w:rsid w:val="00FC1DC9"/>
    <w:rsid w:val="00FC2762"/>
    <w:rsid w:val="00FC2852"/>
    <w:rsid w:val="00FC499B"/>
    <w:rsid w:val="00FC4EBA"/>
    <w:rsid w:val="00FC735F"/>
    <w:rsid w:val="00FD28C2"/>
    <w:rsid w:val="00FD2F56"/>
    <w:rsid w:val="00FD50AE"/>
    <w:rsid w:val="00FD7ED0"/>
    <w:rsid w:val="00FE0050"/>
    <w:rsid w:val="00FE0221"/>
    <w:rsid w:val="00FE023F"/>
    <w:rsid w:val="00FE0BD2"/>
    <w:rsid w:val="00FE2266"/>
    <w:rsid w:val="00FE27E1"/>
    <w:rsid w:val="00FE3C24"/>
    <w:rsid w:val="00FE46F1"/>
    <w:rsid w:val="00FE68F1"/>
    <w:rsid w:val="00FE7154"/>
    <w:rsid w:val="00FF162B"/>
    <w:rsid w:val="00FF1F8D"/>
    <w:rsid w:val="00FF2B76"/>
    <w:rsid w:val="00FF2E16"/>
    <w:rsid w:val="00FF448C"/>
    <w:rsid w:val="00FF4721"/>
    <w:rsid w:val="00FF55DC"/>
    <w:rsid w:val="00FF6026"/>
    <w:rsid w:val="00FF6623"/>
    <w:rsid w:val="00FF717D"/>
    <w:rsid w:val="1299EB14"/>
    <w:rsid w:val="12EE9901"/>
    <w:rsid w:val="15705411"/>
    <w:rsid w:val="19B4E50B"/>
    <w:rsid w:val="1D08C3D3"/>
    <w:rsid w:val="1E229AA1"/>
    <w:rsid w:val="2192A4E3"/>
    <w:rsid w:val="2667E0D0"/>
    <w:rsid w:val="2DE03E35"/>
    <w:rsid w:val="2F0BD92B"/>
    <w:rsid w:val="2FD0499C"/>
    <w:rsid w:val="3342A806"/>
    <w:rsid w:val="33D5D2AD"/>
    <w:rsid w:val="3CC8A2CE"/>
    <w:rsid w:val="3EAA1B24"/>
    <w:rsid w:val="4777EB97"/>
    <w:rsid w:val="490A249C"/>
    <w:rsid w:val="4DD553DA"/>
    <w:rsid w:val="5122F913"/>
    <w:rsid w:val="53647A63"/>
    <w:rsid w:val="5A0CA032"/>
    <w:rsid w:val="61E6F568"/>
    <w:rsid w:val="65908D40"/>
    <w:rsid w:val="66A0212D"/>
    <w:rsid w:val="6A9B2BBE"/>
    <w:rsid w:val="712D1F13"/>
    <w:rsid w:val="727000E9"/>
    <w:rsid w:val="796E43D6"/>
    <w:rsid w:val="7CDD4725"/>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D0F5B"/>
  <w15:docId w15:val="{BF94331B-EC1D-4BF4-ABFC-1B57C11A2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ahoma"/>
        <w:kern w:val="3"/>
        <w:sz w:val="24"/>
        <w:szCs w:val="24"/>
        <w:lang w:val="cs-CZ" w:eastAsia="cs-CZ"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91E0F"/>
    <w:pPr>
      <w:widowControl/>
      <w:suppressAutoHyphens w:val="0"/>
      <w:autoSpaceDN/>
      <w:jc w:val="both"/>
      <w:textAlignment w:val="auto"/>
    </w:pPr>
    <w:rPr>
      <w:rFonts w:eastAsia="Times New Roman" w:cs="Times New Roman"/>
      <w:kern w:val="0"/>
    </w:rPr>
  </w:style>
  <w:style w:type="paragraph" w:styleId="Nadpis1">
    <w:name w:val="heading 1"/>
    <w:basedOn w:val="Normln"/>
    <w:next w:val="Normln"/>
    <w:link w:val="Nadpis1Char"/>
    <w:uiPriority w:val="9"/>
    <w:qFormat/>
    <w:rsid w:val="00E93801"/>
    <w:pPr>
      <w:keepNext/>
      <w:keepLines/>
      <w:spacing w:before="240" w:after="120"/>
      <w:outlineLvl w:val="0"/>
    </w:pPr>
    <w:rPr>
      <w:rFonts w:eastAsiaTheme="majorEastAsia" w:cstheme="majorBidi"/>
      <w:b/>
      <w:color w:val="000000" w:themeColor="text1"/>
      <w:sz w:val="32"/>
      <w:szCs w:val="32"/>
    </w:rPr>
  </w:style>
  <w:style w:type="paragraph" w:styleId="Nadpis2">
    <w:name w:val="heading 2"/>
    <w:basedOn w:val="Normln"/>
    <w:next w:val="Normln"/>
    <w:link w:val="Nadpis2Char"/>
    <w:uiPriority w:val="9"/>
    <w:unhideWhenUsed/>
    <w:qFormat/>
    <w:rsid w:val="00591E0F"/>
    <w:pPr>
      <w:keepNext/>
      <w:keepLines/>
      <w:spacing w:before="40"/>
      <w:outlineLvl w:val="1"/>
    </w:pPr>
    <w:rPr>
      <w:rFonts w:eastAsiaTheme="majorEastAsia" w:cstheme="majorBidi"/>
      <w:b/>
      <w:color w:val="000000" w:themeColor="text1"/>
      <w:sz w:val="28"/>
      <w:szCs w:val="26"/>
    </w:rPr>
  </w:style>
  <w:style w:type="paragraph" w:styleId="Nadpis3">
    <w:name w:val="heading 3"/>
    <w:basedOn w:val="Normln"/>
    <w:next w:val="Normln"/>
    <w:link w:val="Nadpis3Char"/>
    <w:uiPriority w:val="9"/>
    <w:unhideWhenUsed/>
    <w:qFormat/>
    <w:rsid w:val="00E93801"/>
    <w:pPr>
      <w:keepNext/>
      <w:keepLines/>
      <w:spacing w:before="40" w:after="40"/>
      <w:outlineLvl w:val="2"/>
    </w:pPr>
    <w:rPr>
      <w:rFonts w:eastAsiaTheme="majorEastAsia" w:cstheme="majorBidi"/>
      <w:b/>
      <w:color w:val="000000" w:themeColor="text1"/>
    </w:rPr>
  </w:style>
  <w:style w:type="paragraph" w:styleId="Nadpis4">
    <w:name w:val="heading 4"/>
    <w:basedOn w:val="Normln"/>
    <w:next w:val="Normln"/>
    <w:link w:val="Nadpis4Char"/>
    <w:uiPriority w:val="9"/>
    <w:unhideWhenUsed/>
    <w:qFormat/>
    <w:rsid w:val="002E02F5"/>
    <w:pPr>
      <w:keepNext/>
      <w:keepLines/>
      <w:spacing w:before="40"/>
      <w:outlineLvl w:val="3"/>
    </w:pPr>
    <w:rPr>
      <w:rFonts w:asciiTheme="majorHAnsi" w:eastAsiaTheme="majorEastAsia" w:hAnsiTheme="majorHAnsi" w:cstheme="majorBidi"/>
      <w:b/>
      <w:i/>
      <w:i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Seznam">
    <w:name w:val="List"/>
    <w:basedOn w:val="Textbody"/>
  </w:style>
  <w:style w:type="paragraph" w:styleId="Zhlav">
    <w:name w:val="header"/>
    <w:basedOn w:val="Standard"/>
    <w:pPr>
      <w:suppressLineNumbers/>
      <w:tabs>
        <w:tab w:val="center" w:pos="4818"/>
        <w:tab w:val="right" w:pos="9637"/>
      </w:tabs>
    </w:pPr>
  </w:style>
  <w:style w:type="paragraph" w:styleId="Zpat">
    <w:name w:val="footer"/>
    <w:basedOn w:val="Standard"/>
    <w:link w:val="ZpatChar"/>
    <w:uiPriority w:val="99"/>
    <w:pPr>
      <w:suppressLineNumbers/>
      <w:tabs>
        <w:tab w:val="center" w:pos="4818"/>
        <w:tab w:val="right" w:pos="9637"/>
      </w:tabs>
    </w:pPr>
  </w:style>
  <w:style w:type="paragraph" w:styleId="Titulek">
    <w:name w:val="caption"/>
    <w:basedOn w:val="Standard"/>
    <w:uiPriority w:val="35"/>
    <w:qFormat/>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paragraph" w:styleId="Normlnweb">
    <w:name w:val="Normal (Web)"/>
    <w:basedOn w:val="Normln"/>
    <w:uiPriority w:val="99"/>
    <w:unhideWhenUsed/>
    <w:rsid w:val="00082426"/>
    <w:pPr>
      <w:spacing w:before="100" w:beforeAutospacing="1" w:after="100" w:afterAutospacing="1"/>
    </w:pPr>
  </w:style>
  <w:style w:type="paragraph" w:styleId="Odstavecseseznamem">
    <w:name w:val="List Paragraph"/>
    <w:basedOn w:val="Normln"/>
    <w:uiPriority w:val="34"/>
    <w:qFormat/>
    <w:rsid w:val="00F05BE1"/>
    <w:pPr>
      <w:widowControl w:val="0"/>
      <w:suppressAutoHyphens/>
      <w:autoSpaceDN w:val="0"/>
      <w:ind w:left="720"/>
      <w:contextualSpacing/>
      <w:textAlignment w:val="baseline"/>
    </w:pPr>
    <w:rPr>
      <w:rFonts w:eastAsia="Arial Unicode MS" w:cs="Tahoma"/>
      <w:kern w:val="3"/>
    </w:rPr>
  </w:style>
  <w:style w:type="character" w:styleId="Hypertextovodkaz">
    <w:name w:val="Hyperlink"/>
    <w:basedOn w:val="Standardnpsmoodstavce"/>
    <w:uiPriority w:val="99"/>
    <w:unhideWhenUsed/>
    <w:rsid w:val="000300D2"/>
    <w:rPr>
      <w:color w:val="0563C1" w:themeColor="hyperlink"/>
      <w:u w:val="single"/>
    </w:rPr>
  </w:style>
  <w:style w:type="character" w:styleId="Nevyeenzmnka">
    <w:name w:val="Unresolved Mention"/>
    <w:basedOn w:val="Standardnpsmoodstavce"/>
    <w:uiPriority w:val="99"/>
    <w:semiHidden/>
    <w:unhideWhenUsed/>
    <w:rsid w:val="000300D2"/>
    <w:rPr>
      <w:color w:val="605E5C"/>
      <w:shd w:val="clear" w:color="auto" w:fill="E1DFDD"/>
    </w:rPr>
  </w:style>
  <w:style w:type="paragraph" w:styleId="FormtovanvHTML">
    <w:name w:val="HTML Preformatted"/>
    <w:basedOn w:val="Normln"/>
    <w:link w:val="FormtovanvHTMLChar"/>
    <w:uiPriority w:val="99"/>
    <w:unhideWhenUsed/>
    <w:rsid w:val="00626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FormtovanvHTMLChar">
    <w:name w:val="Formátovaný v HTML Char"/>
    <w:basedOn w:val="Standardnpsmoodstavce"/>
    <w:link w:val="FormtovanvHTML"/>
    <w:uiPriority w:val="99"/>
    <w:rsid w:val="00626A6D"/>
    <w:rPr>
      <w:rFonts w:ascii="Courier New" w:eastAsia="Times New Roman" w:hAnsi="Courier New" w:cs="Courier New"/>
      <w:kern w:val="0"/>
      <w:sz w:val="20"/>
      <w:szCs w:val="20"/>
    </w:rPr>
  </w:style>
  <w:style w:type="character" w:customStyle="1" w:styleId="line">
    <w:name w:val="line"/>
    <w:basedOn w:val="Standardnpsmoodstavce"/>
    <w:rsid w:val="00626A6D"/>
  </w:style>
  <w:style w:type="character" w:customStyle="1" w:styleId="c1">
    <w:name w:val="c1"/>
    <w:basedOn w:val="Standardnpsmoodstavce"/>
    <w:rsid w:val="00626A6D"/>
  </w:style>
  <w:style w:type="character" w:customStyle="1" w:styleId="cp">
    <w:name w:val="cp"/>
    <w:basedOn w:val="Standardnpsmoodstavce"/>
    <w:rsid w:val="00626A6D"/>
  </w:style>
  <w:style w:type="character" w:customStyle="1" w:styleId="n">
    <w:name w:val="n"/>
    <w:basedOn w:val="Standardnpsmoodstavce"/>
    <w:rsid w:val="00626A6D"/>
  </w:style>
  <w:style w:type="character" w:customStyle="1" w:styleId="p">
    <w:name w:val="p"/>
    <w:basedOn w:val="Standardnpsmoodstavce"/>
    <w:rsid w:val="00626A6D"/>
  </w:style>
  <w:style w:type="character" w:customStyle="1" w:styleId="kt">
    <w:name w:val="kt"/>
    <w:basedOn w:val="Standardnpsmoodstavce"/>
    <w:rsid w:val="00626A6D"/>
  </w:style>
  <w:style w:type="character" w:customStyle="1" w:styleId="nf">
    <w:name w:val="nf"/>
    <w:basedOn w:val="Standardnpsmoodstavce"/>
    <w:rsid w:val="00626A6D"/>
  </w:style>
  <w:style w:type="character" w:customStyle="1" w:styleId="o">
    <w:name w:val="o"/>
    <w:basedOn w:val="Standardnpsmoodstavce"/>
    <w:rsid w:val="00626A6D"/>
  </w:style>
  <w:style w:type="character" w:customStyle="1" w:styleId="mh">
    <w:name w:val="mh"/>
    <w:basedOn w:val="Standardnpsmoodstavce"/>
    <w:rsid w:val="00626A6D"/>
  </w:style>
  <w:style w:type="character" w:customStyle="1" w:styleId="k">
    <w:name w:val="k"/>
    <w:basedOn w:val="Standardnpsmoodstavce"/>
    <w:rsid w:val="00626A6D"/>
  </w:style>
  <w:style w:type="character" w:customStyle="1" w:styleId="nb">
    <w:name w:val="nb"/>
    <w:basedOn w:val="Standardnpsmoodstavce"/>
    <w:rsid w:val="00626A6D"/>
  </w:style>
  <w:style w:type="character" w:customStyle="1" w:styleId="s">
    <w:name w:val="s"/>
    <w:basedOn w:val="Standardnpsmoodstavce"/>
    <w:rsid w:val="00626A6D"/>
  </w:style>
  <w:style w:type="character" w:customStyle="1" w:styleId="se">
    <w:name w:val="se"/>
    <w:basedOn w:val="Standardnpsmoodstavce"/>
    <w:rsid w:val="00626A6D"/>
  </w:style>
  <w:style w:type="character" w:customStyle="1" w:styleId="mi">
    <w:name w:val="mi"/>
    <w:basedOn w:val="Standardnpsmoodstavce"/>
    <w:rsid w:val="00626A6D"/>
  </w:style>
  <w:style w:type="character" w:styleId="Sledovanodkaz">
    <w:name w:val="FollowedHyperlink"/>
    <w:basedOn w:val="Standardnpsmoodstavce"/>
    <w:uiPriority w:val="99"/>
    <w:semiHidden/>
    <w:unhideWhenUsed/>
    <w:rsid w:val="00D04B60"/>
    <w:rPr>
      <w:color w:val="954F72" w:themeColor="followedHyperlink"/>
      <w:u w:val="single"/>
    </w:rPr>
  </w:style>
  <w:style w:type="character" w:styleId="KdHTML">
    <w:name w:val="HTML Code"/>
    <w:basedOn w:val="Standardnpsmoodstavce"/>
    <w:uiPriority w:val="99"/>
    <w:semiHidden/>
    <w:unhideWhenUsed/>
    <w:rsid w:val="008224D6"/>
    <w:rPr>
      <w:rFonts w:ascii="Courier New" w:eastAsia="Times New Roman" w:hAnsi="Courier New" w:cs="Courier New"/>
      <w:sz w:val="20"/>
      <w:szCs w:val="20"/>
    </w:rPr>
  </w:style>
  <w:style w:type="table" w:styleId="Mkatabulky">
    <w:name w:val="Table Grid"/>
    <w:basedOn w:val="Normlntabulka"/>
    <w:uiPriority w:val="39"/>
    <w:rsid w:val="008659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mkou4zvraznn3">
    <w:name w:val="Grid Table 4 Accent 3"/>
    <w:basedOn w:val="Normlntabulka"/>
    <w:uiPriority w:val="49"/>
    <w:rsid w:val="0086597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adpis1Char">
    <w:name w:val="Nadpis 1 Char"/>
    <w:basedOn w:val="Standardnpsmoodstavce"/>
    <w:link w:val="Nadpis1"/>
    <w:uiPriority w:val="9"/>
    <w:rsid w:val="00E93801"/>
    <w:rPr>
      <w:rFonts w:eastAsiaTheme="majorEastAsia" w:cstheme="majorBidi"/>
      <w:b/>
      <w:color w:val="000000" w:themeColor="text1"/>
      <w:kern w:val="0"/>
      <w:sz w:val="32"/>
      <w:szCs w:val="32"/>
    </w:rPr>
  </w:style>
  <w:style w:type="paragraph" w:styleId="Nadpisobsahu">
    <w:name w:val="TOC Heading"/>
    <w:basedOn w:val="Nadpis1"/>
    <w:next w:val="Normln"/>
    <w:uiPriority w:val="39"/>
    <w:unhideWhenUsed/>
    <w:qFormat/>
    <w:rsid w:val="00550782"/>
    <w:pPr>
      <w:spacing w:before="480" w:line="276" w:lineRule="auto"/>
      <w:outlineLvl w:val="9"/>
    </w:pPr>
    <w:rPr>
      <w:b w:val="0"/>
      <w:bCs/>
      <w:sz w:val="28"/>
      <w:szCs w:val="28"/>
    </w:rPr>
  </w:style>
  <w:style w:type="paragraph" w:styleId="Obsah1">
    <w:name w:val="toc 1"/>
    <w:basedOn w:val="Normln"/>
    <w:next w:val="Normln"/>
    <w:autoRedefine/>
    <w:uiPriority w:val="39"/>
    <w:unhideWhenUsed/>
    <w:rsid w:val="00550782"/>
    <w:pPr>
      <w:spacing w:before="240" w:after="120"/>
      <w:jc w:val="left"/>
    </w:pPr>
    <w:rPr>
      <w:rFonts w:asciiTheme="minorHAnsi" w:hAnsiTheme="minorHAnsi" w:cstheme="minorHAnsi"/>
      <w:b/>
      <w:bCs/>
      <w:sz w:val="20"/>
      <w:szCs w:val="20"/>
    </w:rPr>
  </w:style>
  <w:style w:type="paragraph" w:styleId="Obsah2">
    <w:name w:val="toc 2"/>
    <w:basedOn w:val="Normln"/>
    <w:next w:val="Normln"/>
    <w:autoRedefine/>
    <w:uiPriority w:val="39"/>
    <w:unhideWhenUsed/>
    <w:rsid w:val="00550782"/>
    <w:pPr>
      <w:spacing w:before="120"/>
      <w:ind w:left="240"/>
      <w:jc w:val="left"/>
    </w:pPr>
    <w:rPr>
      <w:rFonts w:asciiTheme="minorHAnsi" w:hAnsiTheme="minorHAnsi" w:cstheme="minorHAnsi"/>
      <w:i/>
      <w:iCs/>
      <w:sz w:val="20"/>
      <w:szCs w:val="20"/>
    </w:rPr>
  </w:style>
  <w:style w:type="paragraph" w:styleId="Obsah3">
    <w:name w:val="toc 3"/>
    <w:basedOn w:val="Normln"/>
    <w:next w:val="Normln"/>
    <w:autoRedefine/>
    <w:uiPriority w:val="39"/>
    <w:unhideWhenUsed/>
    <w:rsid w:val="00550782"/>
    <w:pPr>
      <w:ind w:left="480"/>
      <w:jc w:val="left"/>
    </w:pPr>
    <w:rPr>
      <w:rFonts w:asciiTheme="minorHAnsi" w:hAnsiTheme="minorHAnsi" w:cstheme="minorHAnsi"/>
      <w:sz w:val="20"/>
      <w:szCs w:val="20"/>
    </w:rPr>
  </w:style>
  <w:style w:type="paragraph" w:styleId="Obsah4">
    <w:name w:val="toc 4"/>
    <w:basedOn w:val="Normln"/>
    <w:next w:val="Normln"/>
    <w:autoRedefine/>
    <w:uiPriority w:val="39"/>
    <w:semiHidden/>
    <w:unhideWhenUsed/>
    <w:rsid w:val="00550782"/>
    <w:pPr>
      <w:ind w:left="720"/>
      <w:jc w:val="left"/>
    </w:pPr>
    <w:rPr>
      <w:rFonts w:asciiTheme="minorHAnsi" w:hAnsiTheme="minorHAnsi" w:cstheme="minorHAnsi"/>
      <w:sz w:val="20"/>
      <w:szCs w:val="20"/>
    </w:rPr>
  </w:style>
  <w:style w:type="paragraph" w:styleId="Obsah5">
    <w:name w:val="toc 5"/>
    <w:basedOn w:val="Normln"/>
    <w:next w:val="Normln"/>
    <w:autoRedefine/>
    <w:uiPriority w:val="39"/>
    <w:semiHidden/>
    <w:unhideWhenUsed/>
    <w:rsid w:val="00550782"/>
    <w:pPr>
      <w:ind w:left="960"/>
      <w:jc w:val="left"/>
    </w:pPr>
    <w:rPr>
      <w:rFonts w:asciiTheme="minorHAnsi" w:hAnsiTheme="minorHAnsi" w:cstheme="minorHAnsi"/>
      <w:sz w:val="20"/>
      <w:szCs w:val="20"/>
    </w:rPr>
  </w:style>
  <w:style w:type="paragraph" w:styleId="Obsah6">
    <w:name w:val="toc 6"/>
    <w:basedOn w:val="Normln"/>
    <w:next w:val="Normln"/>
    <w:autoRedefine/>
    <w:uiPriority w:val="39"/>
    <w:semiHidden/>
    <w:unhideWhenUsed/>
    <w:rsid w:val="00550782"/>
    <w:pPr>
      <w:ind w:left="1200"/>
      <w:jc w:val="left"/>
    </w:pPr>
    <w:rPr>
      <w:rFonts w:asciiTheme="minorHAnsi" w:hAnsiTheme="minorHAnsi" w:cstheme="minorHAnsi"/>
      <w:sz w:val="20"/>
      <w:szCs w:val="20"/>
    </w:rPr>
  </w:style>
  <w:style w:type="paragraph" w:styleId="Obsah7">
    <w:name w:val="toc 7"/>
    <w:basedOn w:val="Normln"/>
    <w:next w:val="Normln"/>
    <w:autoRedefine/>
    <w:uiPriority w:val="39"/>
    <w:semiHidden/>
    <w:unhideWhenUsed/>
    <w:rsid w:val="00550782"/>
    <w:pPr>
      <w:ind w:left="1440"/>
      <w:jc w:val="left"/>
    </w:pPr>
    <w:rPr>
      <w:rFonts w:asciiTheme="minorHAnsi" w:hAnsiTheme="minorHAnsi" w:cstheme="minorHAnsi"/>
      <w:sz w:val="20"/>
      <w:szCs w:val="20"/>
    </w:rPr>
  </w:style>
  <w:style w:type="paragraph" w:styleId="Obsah8">
    <w:name w:val="toc 8"/>
    <w:basedOn w:val="Normln"/>
    <w:next w:val="Normln"/>
    <w:autoRedefine/>
    <w:uiPriority w:val="39"/>
    <w:semiHidden/>
    <w:unhideWhenUsed/>
    <w:rsid w:val="00550782"/>
    <w:pPr>
      <w:ind w:left="1680"/>
      <w:jc w:val="left"/>
    </w:pPr>
    <w:rPr>
      <w:rFonts w:asciiTheme="minorHAnsi" w:hAnsiTheme="minorHAnsi" w:cstheme="minorHAnsi"/>
      <w:sz w:val="20"/>
      <w:szCs w:val="20"/>
    </w:rPr>
  </w:style>
  <w:style w:type="paragraph" w:styleId="Obsah9">
    <w:name w:val="toc 9"/>
    <w:basedOn w:val="Normln"/>
    <w:next w:val="Normln"/>
    <w:autoRedefine/>
    <w:uiPriority w:val="39"/>
    <w:semiHidden/>
    <w:unhideWhenUsed/>
    <w:rsid w:val="00550782"/>
    <w:pPr>
      <w:ind w:left="1920"/>
      <w:jc w:val="left"/>
    </w:pPr>
    <w:rPr>
      <w:rFonts w:asciiTheme="minorHAnsi" w:hAnsiTheme="minorHAnsi" w:cstheme="minorHAnsi"/>
      <w:sz w:val="20"/>
      <w:szCs w:val="20"/>
    </w:rPr>
  </w:style>
  <w:style w:type="character" w:customStyle="1" w:styleId="Nadpis2Char">
    <w:name w:val="Nadpis 2 Char"/>
    <w:basedOn w:val="Standardnpsmoodstavce"/>
    <w:link w:val="Nadpis2"/>
    <w:uiPriority w:val="9"/>
    <w:rsid w:val="00591E0F"/>
    <w:rPr>
      <w:rFonts w:eastAsiaTheme="majorEastAsia" w:cstheme="majorBidi"/>
      <w:b/>
      <w:color w:val="000000" w:themeColor="text1"/>
      <w:kern w:val="0"/>
      <w:sz w:val="28"/>
      <w:szCs w:val="26"/>
    </w:rPr>
  </w:style>
  <w:style w:type="character" w:customStyle="1" w:styleId="Nadpis3Char">
    <w:name w:val="Nadpis 3 Char"/>
    <w:basedOn w:val="Standardnpsmoodstavce"/>
    <w:link w:val="Nadpis3"/>
    <w:uiPriority w:val="9"/>
    <w:rsid w:val="00E93801"/>
    <w:rPr>
      <w:rFonts w:eastAsiaTheme="majorEastAsia" w:cstheme="majorBidi"/>
      <w:b/>
      <w:color w:val="000000" w:themeColor="text1"/>
      <w:kern w:val="0"/>
    </w:rPr>
  </w:style>
  <w:style w:type="paragraph" w:styleId="Seznamobrzk">
    <w:name w:val="table of figures"/>
    <w:basedOn w:val="Normln"/>
    <w:next w:val="Normln"/>
    <w:uiPriority w:val="99"/>
    <w:unhideWhenUsed/>
    <w:rsid w:val="00970980"/>
  </w:style>
  <w:style w:type="character" w:styleId="Odkaznakoment">
    <w:name w:val="annotation reference"/>
    <w:basedOn w:val="Standardnpsmoodstavce"/>
    <w:uiPriority w:val="99"/>
    <w:semiHidden/>
    <w:unhideWhenUsed/>
    <w:rsid w:val="006D22C4"/>
    <w:rPr>
      <w:sz w:val="16"/>
      <w:szCs w:val="16"/>
    </w:rPr>
  </w:style>
  <w:style w:type="paragraph" w:styleId="Textkomente">
    <w:name w:val="annotation text"/>
    <w:basedOn w:val="Normln"/>
    <w:link w:val="TextkomenteChar"/>
    <w:uiPriority w:val="99"/>
    <w:semiHidden/>
    <w:unhideWhenUsed/>
    <w:rsid w:val="006D22C4"/>
    <w:rPr>
      <w:sz w:val="20"/>
      <w:szCs w:val="20"/>
    </w:rPr>
  </w:style>
  <w:style w:type="character" w:customStyle="1" w:styleId="TextkomenteChar">
    <w:name w:val="Text komentáře Char"/>
    <w:basedOn w:val="Standardnpsmoodstavce"/>
    <w:link w:val="Textkomente"/>
    <w:uiPriority w:val="99"/>
    <w:semiHidden/>
    <w:rsid w:val="006D22C4"/>
    <w:rPr>
      <w:rFonts w:eastAsia="Times New Roman" w:cs="Times New Roman"/>
      <w:kern w:val="0"/>
      <w:sz w:val="20"/>
      <w:szCs w:val="20"/>
    </w:rPr>
  </w:style>
  <w:style w:type="paragraph" w:styleId="Pedmtkomente">
    <w:name w:val="annotation subject"/>
    <w:basedOn w:val="Textkomente"/>
    <w:next w:val="Textkomente"/>
    <w:link w:val="PedmtkomenteChar"/>
    <w:uiPriority w:val="99"/>
    <w:semiHidden/>
    <w:unhideWhenUsed/>
    <w:rsid w:val="006D22C4"/>
    <w:rPr>
      <w:b/>
      <w:bCs/>
    </w:rPr>
  </w:style>
  <w:style w:type="character" w:customStyle="1" w:styleId="PedmtkomenteChar">
    <w:name w:val="Předmět komentáře Char"/>
    <w:basedOn w:val="TextkomenteChar"/>
    <w:link w:val="Pedmtkomente"/>
    <w:uiPriority w:val="99"/>
    <w:semiHidden/>
    <w:rsid w:val="006D22C4"/>
    <w:rPr>
      <w:rFonts w:eastAsia="Times New Roman" w:cs="Times New Roman"/>
      <w:b/>
      <w:bCs/>
      <w:kern w:val="0"/>
      <w:sz w:val="20"/>
      <w:szCs w:val="20"/>
    </w:rPr>
  </w:style>
  <w:style w:type="character" w:customStyle="1" w:styleId="Nadpis4Char">
    <w:name w:val="Nadpis 4 Char"/>
    <w:basedOn w:val="Standardnpsmoodstavce"/>
    <w:link w:val="Nadpis4"/>
    <w:uiPriority w:val="9"/>
    <w:rsid w:val="002E02F5"/>
    <w:rPr>
      <w:rFonts w:asciiTheme="majorHAnsi" w:eastAsiaTheme="majorEastAsia" w:hAnsiTheme="majorHAnsi" w:cstheme="majorBidi"/>
      <w:b/>
      <w:i/>
      <w:iCs/>
      <w:kern w:val="0"/>
    </w:rPr>
  </w:style>
  <w:style w:type="paragraph" w:styleId="Textvysvtlivek">
    <w:name w:val="endnote text"/>
    <w:basedOn w:val="Normln"/>
    <w:link w:val="TextvysvtlivekChar"/>
    <w:uiPriority w:val="99"/>
    <w:semiHidden/>
    <w:unhideWhenUsed/>
    <w:rsid w:val="00EF7008"/>
    <w:rPr>
      <w:sz w:val="20"/>
      <w:szCs w:val="20"/>
    </w:rPr>
  </w:style>
  <w:style w:type="character" w:customStyle="1" w:styleId="TextvysvtlivekChar">
    <w:name w:val="Text vysvětlivek Char"/>
    <w:basedOn w:val="Standardnpsmoodstavce"/>
    <w:link w:val="Textvysvtlivek"/>
    <w:uiPriority w:val="99"/>
    <w:semiHidden/>
    <w:rsid w:val="00EF7008"/>
    <w:rPr>
      <w:rFonts w:eastAsia="Times New Roman" w:cs="Times New Roman"/>
      <w:kern w:val="0"/>
      <w:sz w:val="20"/>
      <w:szCs w:val="20"/>
    </w:rPr>
  </w:style>
  <w:style w:type="character" w:styleId="Odkaznavysvtlivky">
    <w:name w:val="endnote reference"/>
    <w:basedOn w:val="Standardnpsmoodstavce"/>
    <w:uiPriority w:val="99"/>
    <w:semiHidden/>
    <w:unhideWhenUsed/>
    <w:rsid w:val="00EF7008"/>
    <w:rPr>
      <w:vertAlign w:val="superscript"/>
    </w:rPr>
  </w:style>
  <w:style w:type="paragraph" w:styleId="Textpoznpodarou">
    <w:name w:val="footnote text"/>
    <w:basedOn w:val="Normln"/>
    <w:link w:val="TextpoznpodarouChar"/>
    <w:uiPriority w:val="99"/>
    <w:semiHidden/>
    <w:unhideWhenUsed/>
    <w:rsid w:val="00EF7008"/>
    <w:rPr>
      <w:sz w:val="20"/>
      <w:szCs w:val="20"/>
    </w:rPr>
  </w:style>
  <w:style w:type="character" w:customStyle="1" w:styleId="TextpoznpodarouChar">
    <w:name w:val="Text pozn. pod čarou Char"/>
    <w:basedOn w:val="Standardnpsmoodstavce"/>
    <w:link w:val="Textpoznpodarou"/>
    <w:uiPriority w:val="99"/>
    <w:semiHidden/>
    <w:rsid w:val="00EF7008"/>
    <w:rPr>
      <w:rFonts w:eastAsia="Times New Roman" w:cs="Times New Roman"/>
      <w:kern w:val="0"/>
      <w:sz w:val="20"/>
      <w:szCs w:val="20"/>
    </w:rPr>
  </w:style>
  <w:style w:type="character" w:styleId="Znakapoznpodarou">
    <w:name w:val="footnote reference"/>
    <w:basedOn w:val="Standardnpsmoodstavce"/>
    <w:uiPriority w:val="99"/>
    <w:semiHidden/>
    <w:unhideWhenUsed/>
    <w:rsid w:val="00EF7008"/>
    <w:rPr>
      <w:vertAlign w:val="superscript"/>
    </w:rPr>
  </w:style>
  <w:style w:type="paragraph" w:styleId="Revize">
    <w:name w:val="Revision"/>
    <w:hidden/>
    <w:uiPriority w:val="99"/>
    <w:semiHidden/>
    <w:rsid w:val="00EF7008"/>
    <w:pPr>
      <w:widowControl/>
      <w:suppressAutoHyphens w:val="0"/>
      <w:autoSpaceDN/>
      <w:textAlignment w:val="auto"/>
    </w:pPr>
    <w:rPr>
      <w:rFonts w:eastAsia="Times New Roman" w:cs="Times New Roman"/>
      <w:kern w:val="0"/>
    </w:rPr>
  </w:style>
  <w:style w:type="character" w:customStyle="1" w:styleId="ZpatChar">
    <w:name w:val="Zápatí Char"/>
    <w:basedOn w:val="Standardnpsmoodstavce"/>
    <w:link w:val="Zpat"/>
    <w:uiPriority w:val="99"/>
    <w:rsid w:val="001F59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7182">
      <w:bodyDiv w:val="1"/>
      <w:marLeft w:val="0"/>
      <w:marRight w:val="0"/>
      <w:marTop w:val="0"/>
      <w:marBottom w:val="0"/>
      <w:divBdr>
        <w:top w:val="none" w:sz="0" w:space="0" w:color="auto"/>
        <w:left w:val="none" w:sz="0" w:space="0" w:color="auto"/>
        <w:bottom w:val="none" w:sz="0" w:space="0" w:color="auto"/>
        <w:right w:val="none" w:sz="0" w:space="0" w:color="auto"/>
      </w:divBdr>
    </w:div>
    <w:div w:id="106196338">
      <w:bodyDiv w:val="1"/>
      <w:marLeft w:val="0"/>
      <w:marRight w:val="0"/>
      <w:marTop w:val="0"/>
      <w:marBottom w:val="0"/>
      <w:divBdr>
        <w:top w:val="none" w:sz="0" w:space="0" w:color="auto"/>
        <w:left w:val="none" w:sz="0" w:space="0" w:color="auto"/>
        <w:bottom w:val="none" w:sz="0" w:space="0" w:color="auto"/>
        <w:right w:val="none" w:sz="0" w:space="0" w:color="auto"/>
      </w:divBdr>
      <w:divsChild>
        <w:div w:id="515965328">
          <w:marLeft w:val="0"/>
          <w:marRight w:val="0"/>
          <w:marTop w:val="0"/>
          <w:marBottom w:val="0"/>
          <w:divBdr>
            <w:top w:val="none" w:sz="0" w:space="0" w:color="auto"/>
            <w:left w:val="none" w:sz="0" w:space="0" w:color="auto"/>
            <w:bottom w:val="none" w:sz="0" w:space="0" w:color="auto"/>
            <w:right w:val="none" w:sz="0" w:space="0" w:color="auto"/>
          </w:divBdr>
          <w:divsChild>
            <w:div w:id="697588716">
              <w:marLeft w:val="0"/>
              <w:marRight w:val="0"/>
              <w:marTop w:val="0"/>
              <w:marBottom w:val="0"/>
              <w:divBdr>
                <w:top w:val="none" w:sz="0" w:space="0" w:color="auto"/>
                <w:left w:val="none" w:sz="0" w:space="0" w:color="auto"/>
                <w:bottom w:val="none" w:sz="0" w:space="0" w:color="auto"/>
                <w:right w:val="none" w:sz="0" w:space="0" w:color="auto"/>
              </w:divBdr>
              <w:divsChild>
                <w:div w:id="161559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61826">
      <w:bodyDiv w:val="1"/>
      <w:marLeft w:val="0"/>
      <w:marRight w:val="0"/>
      <w:marTop w:val="0"/>
      <w:marBottom w:val="0"/>
      <w:divBdr>
        <w:top w:val="none" w:sz="0" w:space="0" w:color="auto"/>
        <w:left w:val="none" w:sz="0" w:space="0" w:color="auto"/>
        <w:bottom w:val="none" w:sz="0" w:space="0" w:color="auto"/>
        <w:right w:val="none" w:sz="0" w:space="0" w:color="auto"/>
      </w:divBdr>
    </w:div>
    <w:div w:id="362482131">
      <w:bodyDiv w:val="1"/>
      <w:marLeft w:val="0"/>
      <w:marRight w:val="0"/>
      <w:marTop w:val="0"/>
      <w:marBottom w:val="0"/>
      <w:divBdr>
        <w:top w:val="none" w:sz="0" w:space="0" w:color="auto"/>
        <w:left w:val="none" w:sz="0" w:space="0" w:color="auto"/>
        <w:bottom w:val="none" w:sz="0" w:space="0" w:color="auto"/>
        <w:right w:val="none" w:sz="0" w:space="0" w:color="auto"/>
      </w:divBdr>
    </w:div>
    <w:div w:id="382952491">
      <w:bodyDiv w:val="1"/>
      <w:marLeft w:val="0"/>
      <w:marRight w:val="0"/>
      <w:marTop w:val="0"/>
      <w:marBottom w:val="0"/>
      <w:divBdr>
        <w:top w:val="none" w:sz="0" w:space="0" w:color="auto"/>
        <w:left w:val="none" w:sz="0" w:space="0" w:color="auto"/>
        <w:bottom w:val="none" w:sz="0" w:space="0" w:color="auto"/>
        <w:right w:val="none" w:sz="0" w:space="0" w:color="auto"/>
      </w:divBdr>
    </w:div>
    <w:div w:id="616982769">
      <w:bodyDiv w:val="1"/>
      <w:marLeft w:val="0"/>
      <w:marRight w:val="0"/>
      <w:marTop w:val="0"/>
      <w:marBottom w:val="0"/>
      <w:divBdr>
        <w:top w:val="none" w:sz="0" w:space="0" w:color="auto"/>
        <w:left w:val="none" w:sz="0" w:space="0" w:color="auto"/>
        <w:bottom w:val="none" w:sz="0" w:space="0" w:color="auto"/>
        <w:right w:val="none" w:sz="0" w:space="0" w:color="auto"/>
      </w:divBdr>
    </w:div>
    <w:div w:id="648173047">
      <w:bodyDiv w:val="1"/>
      <w:marLeft w:val="0"/>
      <w:marRight w:val="0"/>
      <w:marTop w:val="0"/>
      <w:marBottom w:val="0"/>
      <w:divBdr>
        <w:top w:val="none" w:sz="0" w:space="0" w:color="auto"/>
        <w:left w:val="none" w:sz="0" w:space="0" w:color="auto"/>
        <w:bottom w:val="none" w:sz="0" w:space="0" w:color="auto"/>
        <w:right w:val="none" w:sz="0" w:space="0" w:color="auto"/>
      </w:divBdr>
    </w:div>
    <w:div w:id="857624043">
      <w:bodyDiv w:val="1"/>
      <w:marLeft w:val="0"/>
      <w:marRight w:val="0"/>
      <w:marTop w:val="0"/>
      <w:marBottom w:val="0"/>
      <w:divBdr>
        <w:top w:val="none" w:sz="0" w:space="0" w:color="auto"/>
        <w:left w:val="none" w:sz="0" w:space="0" w:color="auto"/>
        <w:bottom w:val="none" w:sz="0" w:space="0" w:color="auto"/>
        <w:right w:val="none" w:sz="0" w:space="0" w:color="auto"/>
      </w:divBdr>
    </w:div>
    <w:div w:id="1025906625">
      <w:bodyDiv w:val="1"/>
      <w:marLeft w:val="0"/>
      <w:marRight w:val="0"/>
      <w:marTop w:val="0"/>
      <w:marBottom w:val="0"/>
      <w:divBdr>
        <w:top w:val="none" w:sz="0" w:space="0" w:color="auto"/>
        <w:left w:val="none" w:sz="0" w:space="0" w:color="auto"/>
        <w:bottom w:val="none" w:sz="0" w:space="0" w:color="auto"/>
        <w:right w:val="none" w:sz="0" w:space="0" w:color="auto"/>
      </w:divBdr>
    </w:div>
    <w:div w:id="1087580399">
      <w:bodyDiv w:val="1"/>
      <w:marLeft w:val="0"/>
      <w:marRight w:val="0"/>
      <w:marTop w:val="0"/>
      <w:marBottom w:val="0"/>
      <w:divBdr>
        <w:top w:val="none" w:sz="0" w:space="0" w:color="auto"/>
        <w:left w:val="none" w:sz="0" w:space="0" w:color="auto"/>
        <w:bottom w:val="none" w:sz="0" w:space="0" w:color="auto"/>
        <w:right w:val="none" w:sz="0" w:space="0" w:color="auto"/>
      </w:divBdr>
    </w:div>
    <w:div w:id="1213076637">
      <w:bodyDiv w:val="1"/>
      <w:marLeft w:val="0"/>
      <w:marRight w:val="0"/>
      <w:marTop w:val="0"/>
      <w:marBottom w:val="0"/>
      <w:divBdr>
        <w:top w:val="none" w:sz="0" w:space="0" w:color="auto"/>
        <w:left w:val="none" w:sz="0" w:space="0" w:color="auto"/>
        <w:bottom w:val="none" w:sz="0" w:space="0" w:color="auto"/>
        <w:right w:val="none" w:sz="0" w:space="0" w:color="auto"/>
      </w:divBdr>
    </w:div>
    <w:div w:id="1214775883">
      <w:bodyDiv w:val="1"/>
      <w:marLeft w:val="0"/>
      <w:marRight w:val="0"/>
      <w:marTop w:val="0"/>
      <w:marBottom w:val="0"/>
      <w:divBdr>
        <w:top w:val="none" w:sz="0" w:space="0" w:color="auto"/>
        <w:left w:val="none" w:sz="0" w:space="0" w:color="auto"/>
        <w:bottom w:val="none" w:sz="0" w:space="0" w:color="auto"/>
        <w:right w:val="none" w:sz="0" w:space="0" w:color="auto"/>
      </w:divBdr>
    </w:div>
    <w:div w:id="1395544211">
      <w:bodyDiv w:val="1"/>
      <w:marLeft w:val="0"/>
      <w:marRight w:val="0"/>
      <w:marTop w:val="0"/>
      <w:marBottom w:val="0"/>
      <w:divBdr>
        <w:top w:val="none" w:sz="0" w:space="0" w:color="auto"/>
        <w:left w:val="none" w:sz="0" w:space="0" w:color="auto"/>
        <w:bottom w:val="none" w:sz="0" w:space="0" w:color="auto"/>
        <w:right w:val="none" w:sz="0" w:space="0" w:color="auto"/>
      </w:divBdr>
    </w:div>
    <w:div w:id="1527861860">
      <w:bodyDiv w:val="1"/>
      <w:marLeft w:val="0"/>
      <w:marRight w:val="0"/>
      <w:marTop w:val="0"/>
      <w:marBottom w:val="0"/>
      <w:divBdr>
        <w:top w:val="none" w:sz="0" w:space="0" w:color="auto"/>
        <w:left w:val="none" w:sz="0" w:space="0" w:color="auto"/>
        <w:bottom w:val="none" w:sz="0" w:space="0" w:color="auto"/>
        <w:right w:val="none" w:sz="0" w:space="0" w:color="auto"/>
      </w:divBdr>
    </w:div>
    <w:div w:id="1542548458">
      <w:bodyDiv w:val="1"/>
      <w:marLeft w:val="0"/>
      <w:marRight w:val="0"/>
      <w:marTop w:val="0"/>
      <w:marBottom w:val="0"/>
      <w:divBdr>
        <w:top w:val="none" w:sz="0" w:space="0" w:color="auto"/>
        <w:left w:val="none" w:sz="0" w:space="0" w:color="auto"/>
        <w:bottom w:val="none" w:sz="0" w:space="0" w:color="auto"/>
        <w:right w:val="none" w:sz="0" w:space="0" w:color="auto"/>
      </w:divBdr>
    </w:div>
    <w:div w:id="1589802571">
      <w:bodyDiv w:val="1"/>
      <w:marLeft w:val="0"/>
      <w:marRight w:val="0"/>
      <w:marTop w:val="0"/>
      <w:marBottom w:val="0"/>
      <w:divBdr>
        <w:top w:val="none" w:sz="0" w:space="0" w:color="auto"/>
        <w:left w:val="none" w:sz="0" w:space="0" w:color="auto"/>
        <w:bottom w:val="none" w:sz="0" w:space="0" w:color="auto"/>
        <w:right w:val="none" w:sz="0" w:space="0" w:color="auto"/>
      </w:divBdr>
    </w:div>
    <w:div w:id="1738866797">
      <w:bodyDiv w:val="1"/>
      <w:marLeft w:val="0"/>
      <w:marRight w:val="0"/>
      <w:marTop w:val="0"/>
      <w:marBottom w:val="0"/>
      <w:divBdr>
        <w:top w:val="none" w:sz="0" w:space="0" w:color="auto"/>
        <w:left w:val="none" w:sz="0" w:space="0" w:color="auto"/>
        <w:bottom w:val="none" w:sz="0" w:space="0" w:color="auto"/>
        <w:right w:val="none" w:sz="0" w:space="0" w:color="auto"/>
      </w:divBdr>
    </w:div>
    <w:div w:id="2038700302">
      <w:bodyDiv w:val="1"/>
      <w:marLeft w:val="0"/>
      <w:marRight w:val="0"/>
      <w:marTop w:val="0"/>
      <w:marBottom w:val="0"/>
      <w:divBdr>
        <w:top w:val="none" w:sz="0" w:space="0" w:color="auto"/>
        <w:left w:val="none" w:sz="0" w:space="0" w:color="auto"/>
        <w:bottom w:val="none" w:sz="0" w:space="0" w:color="auto"/>
        <w:right w:val="none" w:sz="0" w:space="0" w:color="auto"/>
      </w:divBdr>
    </w:div>
    <w:div w:id="2089839739">
      <w:bodyDiv w:val="1"/>
      <w:marLeft w:val="0"/>
      <w:marRight w:val="0"/>
      <w:marTop w:val="0"/>
      <w:marBottom w:val="0"/>
      <w:divBdr>
        <w:top w:val="none" w:sz="0" w:space="0" w:color="auto"/>
        <w:left w:val="none" w:sz="0" w:space="0" w:color="auto"/>
        <w:bottom w:val="none" w:sz="0" w:space="0" w:color="auto"/>
        <w:right w:val="none" w:sz="0" w:space="0" w:color="auto"/>
      </w:divBdr>
    </w:div>
    <w:div w:id="2092727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comments" Target="comments.xm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yperlink" Target="https://www.google.com/search?q=https://www.freertos.org/Documentation/02-Kernel/02-Kernel-developers-guide" TargetMode="External"/><Relationship Id="rId50" Type="http://schemas.openxmlformats.org/officeDocument/2006/relationships/hyperlink" Target="https://handbook.fide.com/chapter/E012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hyperlink" Target="https://github.com/AlfredKrutina/chess_esp32_c6_devkit.git"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cdn-shop.adafruit.com/datasheets/WS2812B.pdf"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hyperlink" Target="https://www.espressif.com/sites/default/files/documentation/esp32-c6_datasheet_en.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11/relationships/commentsExtended" Target="commentsExtended.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yperlink" Target="https://www.google.com/search?q=https://www.youtube.com/playlist%3Flist%3DPLB-czhE0JwoVdXPRTT71azQP1NbYNVksL" TargetMode="External"/><Relationship Id="rId8" Type="http://schemas.openxmlformats.org/officeDocument/2006/relationships/image" Target="media/image1.png"/><Relationship Id="rId51" Type="http://schemas.openxmlformats.org/officeDocument/2006/relationships/hyperlink" Target="https://github.com/AlfredKrutina/chess_esp32_c6_devk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docs.espressif.com/projects/esp-idf/en/latest/esp32c6/" TargetMode="Externa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16/09/relationships/commentsIds" Target="commentsIds.xml"/><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yperlink" Target="https://www.youtube.com/watch?v=U4ogK0MIzq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82C12-5675-7048-B1D4-31F3362F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34</Pages>
  <Words>6380</Words>
  <Characters>37581</Characters>
  <Application>Microsoft Office Word</Application>
  <DocSecurity>0</DocSecurity>
  <Lines>1015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43543</CharactersWithSpaces>
  <SharedDoc>false</SharedDoc>
  <HLinks>
    <vt:vector size="432" baseType="variant">
      <vt:variant>
        <vt:i4>1835107</vt:i4>
      </vt:variant>
      <vt:variant>
        <vt:i4>474</vt:i4>
      </vt:variant>
      <vt:variant>
        <vt:i4>0</vt:i4>
      </vt:variant>
      <vt:variant>
        <vt:i4>5</vt:i4>
      </vt:variant>
      <vt:variant>
        <vt:lpwstr>https://github.com/AlfredKrutina/chess_esp32_c6_devkit</vt:lpwstr>
      </vt:variant>
      <vt:variant>
        <vt:lpwstr/>
      </vt:variant>
      <vt:variant>
        <vt:i4>1966087</vt:i4>
      </vt:variant>
      <vt:variant>
        <vt:i4>471</vt:i4>
      </vt:variant>
      <vt:variant>
        <vt:i4>0</vt:i4>
      </vt:variant>
      <vt:variant>
        <vt:i4>5</vt:i4>
      </vt:variant>
      <vt:variant>
        <vt:lpwstr>https://handbook.fide.com/chapter/E012023</vt:lpwstr>
      </vt:variant>
      <vt:variant>
        <vt:lpwstr/>
      </vt:variant>
      <vt:variant>
        <vt:i4>2359337</vt:i4>
      </vt:variant>
      <vt:variant>
        <vt:i4>468</vt:i4>
      </vt:variant>
      <vt:variant>
        <vt:i4>0</vt:i4>
      </vt:variant>
      <vt:variant>
        <vt:i4>5</vt:i4>
      </vt:variant>
      <vt:variant>
        <vt:lpwstr>https://www.youtube.com/watch?v=U4ogK0MIzqk</vt:lpwstr>
      </vt:variant>
      <vt:variant>
        <vt:lpwstr/>
      </vt:variant>
      <vt:variant>
        <vt:i4>4456458</vt:i4>
      </vt:variant>
      <vt:variant>
        <vt:i4>465</vt:i4>
      </vt:variant>
      <vt:variant>
        <vt:i4>0</vt:i4>
      </vt:variant>
      <vt:variant>
        <vt:i4>5</vt:i4>
      </vt:variant>
      <vt:variant>
        <vt:lpwstr>https://www.google.com/search?q=https://www.youtube.com/playlist%3Flist%3DPLB-czhE0JwoVdXPRTT71azQP1NbYNVksL</vt:lpwstr>
      </vt:variant>
      <vt:variant>
        <vt:lpwstr/>
      </vt:variant>
      <vt:variant>
        <vt:i4>2752547</vt:i4>
      </vt:variant>
      <vt:variant>
        <vt:i4>462</vt:i4>
      </vt:variant>
      <vt:variant>
        <vt:i4>0</vt:i4>
      </vt:variant>
      <vt:variant>
        <vt:i4>5</vt:i4>
      </vt:variant>
      <vt:variant>
        <vt:lpwstr>https://www.google.com/search?q=https://www.freertos.org/Documentation/02-Kernel/02-Kernel-developers-guide</vt:lpwstr>
      </vt:variant>
      <vt:variant>
        <vt:lpwstr/>
      </vt:variant>
      <vt:variant>
        <vt:i4>7602213</vt:i4>
      </vt:variant>
      <vt:variant>
        <vt:i4>459</vt:i4>
      </vt:variant>
      <vt:variant>
        <vt:i4>0</vt:i4>
      </vt:variant>
      <vt:variant>
        <vt:i4>5</vt:i4>
      </vt:variant>
      <vt:variant>
        <vt:lpwstr>https://docs.espressif.com/projects/esp-idf/en/latest/esp32c6/</vt:lpwstr>
      </vt:variant>
      <vt:variant>
        <vt:lpwstr/>
      </vt:variant>
      <vt:variant>
        <vt:i4>4915228</vt:i4>
      </vt:variant>
      <vt:variant>
        <vt:i4>456</vt:i4>
      </vt:variant>
      <vt:variant>
        <vt:i4>0</vt:i4>
      </vt:variant>
      <vt:variant>
        <vt:i4>5</vt:i4>
      </vt:variant>
      <vt:variant>
        <vt:lpwstr>https://cdn-shop.adafruit.com/datasheets/WS2812B.pdf</vt:lpwstr>
      </vt:variant>
      <vt:variant>
        <vt:lpwstr/>
      </vt:variant>
      <vt:variant>
        <vt:i4>4390928</vt:i4>
      </vt:variant>
      <vt:variant>
        <vt:i4>453</vt:i4>
      </vt:variant>
      <vt:variant>
        <vt:i4>0</vt:i4>
      </vt:variant>
      <vt:variant>
        <vt:i4>5</vt:i4>
      </vt:variant>
      <vt:variant>
        <vt:lpwstr>https://www.espressif.com/sites/default/files/documentation/esp32-c6_datasheet_en.pdf</vt:lpwstr>
      </vt:variant>
      <vt:variant>
        <vt:lpwstr/>
      </vt:variant>
      <vt:variant>
        <vt:i4>1114165</vt:i4>
      </vt:variant>
      <vt:variant>
        <vt:i4>446</vt:i4>
      </vt:variant>
      <vt:variant>
        <vt:i4>0</vt:i4>
      </vt:variant>
      <vt:variant>
        <vt:i4>5</vt:i4>
      </vt:variant>
      <vt:variant>
        <vt:lpwstr/>
      </vt:variant>
      <vt:variant>
        <vt:lpwstr>_Toc219570929</vt:lpwstr>
      </vt:variant>
      <vt:variant>
        <vt:i4>1114165</vt:i4>
      </vt:variant>
      <vt:variant>
        <vt:i4>440</vt:i4>
      </vt:variant>
      <vt:variant>
        <vt:i4>0</vt:i4>
      </vt:variant>
      <vt:variant>
        <vt:i4>5</vt:i4>
      </vt:variant>
      <vt:variant>
        <vt:lpwstr/>
      </vt:variant>
      <vt:variant>
        <vt:lpwstr>_Toc219570928</vt:lpwstr>
      </vt:variant>
      <vt:variant>
        <vt:i4>1114165</vt:i4>
      </vt:variant>
      <vt:variant>
        <vt:i4>434</vt:i4>
      </vt:variant>
      <vt:variant>
        <vt:i4>0</vt:i4>
      </vt:variant>
      <vt:variant>
        <vt:i4>5</vt:i4>
      </vt:variant>
      <vt:variant>
        <vt:lpwstr/>
      </vt:variant>
      <vt:variant>
        <vt:lpwstr>_Toc219570927</vt:lpwstr>
      </vt:variant>
      <vt:variant>
        <vt:i4>1114165</vt:i4>
      </vt:variant>
      <vt:variant>
        <vt:i4>428</vt:i4>
      </vt:variant>
      <vt:variant>
        <vt:i4>0</vt:i4>
      </vt:variant>
      <vt:variant>
        <vt:i4>5</vt:i4>
      </vt:variant>
      <vt:variant>
        <vt:lpwstr/>
      </vt:variant>
      <vt:variant>
        <vt:lpwstr>_Toc219570926</vt:lpwstr>
      </vt:variant>
      <vt:variant>
        <vt:i4>1114165</vt:i4>
      </vt:variant>
      <vt:variant>
        <vt:i4>422</vt:i4>
      </vt:variant>
      <vt:variant>
        <vt:i4>0</vt:i4>
      </vt:variant>
      <vt:variant>
        <vt:i4>5</vt:i4>
      </vt:variant>
      <vt:variant>
        <vt:lpwstr/>
      </vt:variant>
      <vt:variant>
        <vt:lpwstr>_Toc219570925</vt:lpwstr>
      </vt:variant>
      <vt:variant>
        <vt:i4>1114165</vt:i4>
      </vt:variant>
      <vt:variant>
        <vt:i4>416</vt:i4>
      </vt:variant>
      <vt:variant>
        <vt:i4>0</vt:i4>
      </vt:variant>
      <vt:variant>
        <vt:i4>5</vt:i4>
      </vt:variant>
      <vt:variant>
        <vt:lpwstr/>
      </vt:variant>
      <vt:variant>
        <vt:lpwstr>_Toc219570924</vt:lpwstr>
      </vt:variant>
      <vt:variant>
        <vt:i4>1114165</vt:i4>
      </vt:variant>
      <vt:variant>
        <vt:i4>410</vt:i4>
      </vt:variant>
      <vt:variant>
        <vt:i4>0</vt:i4>
      </vt:variant>
      <vt:variant>
        <vt:i4>5</vt:i4>
      </vt:variant>
      <vt:variant>
        <vt:lpwstr/>
      </vt:variant>
      <vt:variant>
        <vt:lpwstr>_Toc219570923</vt:lpwstr>
      </vt:variant>
      <vt:variant>
        <vt:i4>1114165</vt:i4>
      </vt:variant>
      <vt:variant>
        <vt:i4>404</vt:i4>
      </vt:variant>
      <vt:variant>
        <vt:i4>0</vt:i4>
      </vt:variant>
      <vt:variant>
        <vt:i4>5</vt:i4>
      </vt:variant>
      <vt:variant>
        <vt:lpwstr/>
      </vt:variant>
      <vt:variant>
        <vt:lpwstr>_Toc219570922</vt:lpwstr>
      </vt:variant>
      <vt:variant>
        <vt:i4>1114165</vt:i4>
      </vt:variant>
      <vt:variant>
        <vt:i4>398</vt:i4>
      </vt:variant>
      <vt:variant>
        <vt:i4>0</vt:i4>
      </vt:variant>
      <vt:variant>
        <vt:i4>5</vt:i4>
      </vt:variant>
      <vt:variant>
        <vt:lpwstr/>
      </vt:variant>
      <vt:variant>
        <vt:lpwstr>_Toc219570921</vt:lpwstr>
      </vt:variant>
      <vt:variant>
        <vt:i4>1114165</vt:i4>
      </vt:variant>
      <vt:variant>
        <vt:i4>392</vt:i4>
      </vt:variant>
      <vt:variant>
        <vt:i4>0</vt:i4>
      </vt:variant>
      <vt:variant>
        <vt:i4>5</vt:i4>
      </vt:variant>
      <vt:variant>
        <vt:lpwstr/>
      </vt:variant>
      <vt:variant>
        <vt:lpwstr>_Toc219570920</vt:lpwstr>
      </vt:variant>
      <vt:variant>
        <vt:i4>1179701</vt:i4>
      </vt:variant>
      <vt:variant>
        <vt:i4>386</vt:i4>
      </vt:variant>
      <vt:variant>
        <vt:i4>0</vt:i4>
      </vt:variant>
      <vt:variant>
        <vt:i4>5</vt:i4>
      </vt:variant>
      <vt:variant>
        <vt:lpwstr/>
      </vt:variant>
      <vt:variant>
        <vt:lpwstr>_Toc219570919</vt:lpwstr>
      </vt:variant>
      <vt:variant>
        <vt:i4>1179701</vt:i4>
      </vt:variant>
      <vt:variant>
        <vt:i4>380</vt:i4>
      </vt:variant>
      <vt:variant>
        <vt:i4>0</vt:i4>
      </vt:variant>
      <vt:variant>
        <vt:i4>5</vt:i4>
      </vt:variant>
      <vt:variant>
        <vt:lpwstr/>
      </vt:variant>
      <vt:variant>
        <vt:lpwstr>_Toc219570918</vt:lpwstr>
      </vt:variant>
      <vt:variant>
        <vt:i4>1179701</vt:i4>
      </vt:variant>
      <vt:variant>
        <vt:i4>374</vt:i4>
      </vt:variant>
      <vt:variant>
        <vt:i4>0</vt:i4>
      </vt:variant>
      <vt:variant>
        <vt:i4>5</vt:i4>
      </vt:variant>
      <vt:variant>
        <vt:lpwstr/>
      </vt:variant>
      <vt:variant>
        <vt:lpwstr>_Toc219570917</vt:lpwstr>
      </vt:variant>
      <vt:variant>
        <vt:i4>1179701</vt:i4>
      </vt:variant>
      <vt:variant>
        <vt:i4>368</vt:i4>
      </vt:variant>
      <vt:variant>
        <vt:i4>0</vt:i4>
      </vt:variant>
      <vt:variant>
        <vt:i4>5</vt:i4>
      </vt:variant>
      <vt:variant>
        <vt:lpwstr/>
      </vt:variant>
      <vt:variant>
        <vt:lpwstr>_Toc219570916</vt:lpwstr>
      </vt:variant>
      <vt:variant>
        <vt:i4>1179701</vt:i4>
      </vt:variant>
      <vt:variant>
        <vt:i4>362</vt:i4>
      </vt:variant>
      <vt:variant>
        <vt:i4>0</vt:i4>
      </vt:variant>
      <vt:variant>
        <vt:i4>5</vt:i4>
      </vt:variant>
      <vt:variant>
        <vt:lpwstr/>
      </vt:variant>
      <vt:variant>
        <vt:lpwstr>_Toc219570915</vt:lpwstr>
      </vt:variant>
      <vt:variant>
        <vt:i4>1179701</vt:i4>
      </vt:variant>
      <vt:variant>
        <vt:i4>356</vt:i4>
      </vt:variant>
      <vt:variant>
        <vt:i4>0</vt:i4>
      </vt:variant>
      <vt:variant>
        <vt:i4>5</vt:i4>
      </vt:variant>
      <vt:variant>
        <vt:lpwstr/>
      </vt:variant>
      <vt:variant>
        <vt:lpwstr>_Toc219570914</vt:lpwstr>
      </vt:variant>
      <vt:variant>
        <vt:i4>1179701</vt:i4>
      </vt:variant>
      <vt:variant>
        <vt:i4>350</vt:i4>
      </vt:variant>
      <vt:variant>
        <vt:i4>0</vt:i4>
      </vt:variant>
      <vt:variant>
        <vt:i4>5</vt:i4>
      </vt:variant>
      <vt:variant>
        <vt:lpwstr/>
      </vt:variant>
      <vt:variant>
        <vt:lpwstr>_Toc219570913</vt:lpwstr>
      </vt:variant>
      <vt:variant>
        <vt:i4>1179701</vt:i4>
      </vt:variant>
      <vt:variant>
        <vt:i4>344</vt:i4>
      </vt:variant>
      <vt:variant>
        <vt:i4>0</vt:i4>
      </vt:variant>
      <vt:variant>
        <vt:i4>5</vt:i4>
      </vt:variant>
      <vt:variant>
        <vt:lpwstr/>
      </vt:variant>
      <vt:variant>
        <vt:lpwstr>_Toc219570912</vt:lpwstr>
      </vt:variant>
      <vt:variant>
        <vt:i4>1179701</vt:i4>
      </vt:variant>
      <vt:variant>
        <vt:i4>338</vt:i4>
      </vt:variant>
      <vt:variant>
        <vt:i4>0</vt:i4>
      </vt:variant>
      <vt:variant>
        <vt:i4>5</vt:i4>
      </vt:variant>
      <vt:variant>
        <vt:lpwstr/>
      </vt:variant>
      <vt:variant>
        <vt:lpwstr>_Toc219570911</vt:lpwstr>
      </vt:variant>
      <vt:variant>
        <vt:i4>1179701</vt:i4>
      </vt:variant>
      <vt:variant>
        <vt:i4>332</vt:i4>
      </vt:variant>
      <vt:variant>
        <vt:i4>0</vt:i4>
      </vt:variant>
      <vt:variant>
        <vt:i4>5</vt:i4>
      </vt:variant>
      <vt:variant>
        <vt:lpwstr/>
      </vt:variant>
      <vt:variant>
        <vt:lpwstr>_Toc219570910</vt:lpwstr>
      </vt:variant>
      <vt:variant>
        <vt:i4>1245237</vt:i4>
      </vt:variant>
      <vt:variant>
        <vt:i4>326</vt:i4>
      </vt:variant>
      <vt:variant>
        <vt:i4>0</vt:i4>
      </vt:variant>
      <vt:variant>
        <vt:i4>5</vt:i4>
      </vt:variant>
      <vt:variant>
        <vt:lpwstr/>
      </vt:variant>
      <vt:variant>
        <vt:lpwstr>_Toc219570909</vt:lpwstr>
      </vt:variant>
      <vt:variant>
        <vt:i4>1245237</vt:i4>
      </vt:variant>
      <vt:variant>
        <vt:i4>320</vt:i4>
      </vt:variant>
      <vt:variant>
        <vt:i4>0</vt:i4>
      </vt:variant>
      <vt:variant>
        <vt:i4>5</vt:i4>
      </vt:variant>
      <vt:variant>
        <vt:lpwstr/>
      </vt:variant>
      <vt:variant>
        <vt:lpwstr>_Toc219570908</vt:lpwstr>
      </vt:variant>
      <vt:variant>
        <vt:i4>1245237</vt:i4>
      </vt:variant>
      <vt:variant>
        <vt:i4>314</vt:i4>
      </vt:variant>
      <vt:variant>
        <vt:i4>0</vt:i4>
      </vt:variant>
      <vt:variant>
        <vt:i4>5</vt:i4>
      </vt:variant>
      <vt:variant>
        <vt:lpwstr/>
      </vt:variant>
      <vt:variant>
        <vt:lpwstr>_Toc219570907</vt:lpwstr>
      </vt:variant>
      <vt:variant>
        <vt:i4>1245237</vt:i4>
      </vt:variant>
      <vt:variant>
        <vt:i4>308</vt:i4>
      </vt:variant>
      <vt:variant>
        <vt:i4>0</vt:i4>
      </vt:variant>
      <vt:variant>
        <vt:i4>5</vt:i4>
      </vt:variant>
      <vt:variant>
        <vt:lpwstr/>
      </vt:variant>
      <vt:variant>
        <vt:lpwstr>_Toc219570906</vt:lpwstr>
      </vt:variant>
      <vt:variant>
        <vt:i4>1245237</vt:i4>
      </vt:variant>
      <vt:variant>
        <vt:i4>302</vt:i4>
      </vt:variant>
      <vt:variant>
        <vt:i4>0</vt:i4>
      </vt:variant>
      <vt:variant>
        <vt:i4>5</vt:i4>
      </vt:variant>
      <vt:variant>
        <vt:lpwstr/>
      </vt:variant>
      <vt:variant>
        <vt:lpwstr>_Toc219570905</vt:lpwstr>
      </vt:variant>
      <vt:variant>
        <vt:i4>1245237</vt:i4>
      </vt:variant>
      <vt:variant>
        <vt:i4>296</vt:i4>
      </vt:variant>
      <vt:variant>
        <vt:i4>0</vt:i4>
      </vt:variant>
      <vt:variant>
        <vt:i4>5</vt:i4>
      </vt:variant>
      <vt:variant>
        <vt:lpwstr/>
      </vt:variant>
      <vt:variant>
        <vt:lpwstr>_Toc219570904</vt:lpwstr>
      </vt:variant>
      <vt:variant>
        <vt:i4>983076</vt:i4>
      </vt:variant>
      <vt:variant>
        <vt:i4>273</vt:i4>
      </vt:variant>
      <vt:variant>
        <vt:i4>0</vt:i4>
      </vt:variant>
      <vt:variant>
        <vt:i4>5</vt:i4>
      </vt:variant>
      <vt:variant>
        <vt:lpwstr>https://github.com/AlfredKrutina/chess_esp32_c6_devkit.git</vt:lpwstr>
      </vt:variant>
      <vt:variant>
        <vt:lpwstr/>
      </vt:variant>
      <vt:variant>
        <vt:i4>1048632</vt:i4>
      </vt:variant>
      <vt:variant>
        <vt:i4>215</vt:i4>
      </vt:variant>
      <vt:variant>
        <vt:i4>0</vt:i4>
      </vt:variant>
      <vt:variant>
        <vt:i4>5</vt:i4>
      </vt:variant>
      <vt:variant>
        <vt:lpwstr/>
      </vt:variant>
      <vt:variant>
        <vt:lpwstr>_Toc219572417</vt:lpwstr>
      </vt:variant>
      <vt:variant>
        <vt:i4>1048632</vt:i4>
      </vt:variant>
      <vt:variant>
        <vt:i4>209</vt:i4>
      </vt:variant>
      <vt:variant>
        <vt:i4>0</vt:i4>
      </vt:variant>
      <vt:variant>
        <vt:i4>5</vt:i4>
      </vt:variant>
      <vt:variant>
        <vt:lpwstr/>
      </vt:variant>
      <vt:variant>
        <vt:lpwstr>_Toc219572416</vt:lpwstr>
      </vt:variant>
      <vt:variant>
        <vt:i4>1048632</vt:i4>
      </vt:variant>
      <vt:variant>
        <vt:i4>203</vt:i4>
      </vt:variant>
      <vt:variant>
        <vt:i4>0</vt:i4>
      </vt:variant>
      <vt:variant>
        <vt:i4>5</vt:i4>
      </vt:variant>
      <vt:variant>
        <vt:lpwstr/>
      </vt:variant>
      <vt:variant>
        <vt:lpwstr>_Toc219572415</vt:lpwstr>
      </vt:variant>
      <vt:variant>
        <vt:i4>1048632</vt:i4>
      </vt:variant>
      <vt:variant>
        <vt:i4>197</vt:i4>
      </vt:variant>
      <vt:variant>
        <vt:i4>0</vt:i4>
      </vt:variant>
      <vt:variant>
        <vt:i4>5</vt:i4>
      </vt:variant>
      <vt:variant>
        <vt:lpwstr/>
      </vt:variant>
      <vt:variant>
        <vt:lpwstr>_Toc219572414</vt:lpwstr>
      </vt:variant>
      <vt:variant>
        <vt:i4>1048632</vt:i4>
      </vt:variant>
      <vt:variant>
        <vt:i4>191</vt:i4>
      </vt:variant>
      <vt:variant>
        <vt:i4>0</vt:i4>
      </vt:variant>
      <vt:variant>
        <vt:i4>5</vt:i4>
      </vt:variant>
      <vt:variant>
        <vt:lpwstr/>
      </vt:variant>
      <vt:variant>
        <vt:lpwstr>_Toc219572413</vt:lpwstr>
      </vt:variant>
      <vt:variant>
        <vt:i4>1048632</vt:i4>
      </vt:variant>
      <vt:variant>
        <vt:i4>185</vt:i4>
      </vt:variant>
      <vt:variant>
        <vt:i4>0</vt:i4>
      </vt:variant>
      <vt:variant>
        <vt:i4>5</vt:i4>
      </vt:variant>
      <vt:variant>
        <vt:lpwstr/>
      </vt:variant>
      <vt:variant>
        <vt:lpwstr>_Toc219572412</vt:lpwstr>
      </vt:variant>
      <vt:variant>
        <vt:i4>1048632</vt:i4>
      </vt:variant>
      <vt:variant>
        <vt:i4>179</vt:i4>
      </vt:variant>
      <vt:variant>
        <vt:i4>0</vt:i4>
      </vt:variant>
      <vt:variant>
        <vt:i4>5</vt:i4>
      </vt:variant>
      <vt:variant>
        <vt:lpwstr/>
      </vt:variant>
      <vt:variant>
        <vt:lpwstr>_Toc219572411</vt:lpwstr>
      </vt:variant>
      <vt:variant>
        <vt:i4>1048632</vt:i4>
      </vt:variant>
      <vt:variant>
        <vt:i4>173</vt:i4>
      </vt:variant>
      <vt:variant>
        <vt:i4>0</vt:i4>
      </vt:variant>
      <vt:variant>
        <vt:i4>5</vt:i4>
      </vt:variant>
      <vt:variant>
        <vt:lpwstr/>
      </vt:variant>
      <vt:variant>
        <vt:lpwstr>_Toc219572410</vt:lpwstr>
      </vt:variant>
      <vt:variant>
        <vt:i4>1114168</vt:i4>
      </vt:variant>
      <vt:variant>
        <vt:i4>167</vt:i4>
      </vt:variant>
      <vt:variant>
        <vt:i4>0</vt:i4>
      </vt:variant>
      <vt:variant>
        <vt:i4>5</vt:i4>
      </vt:variant>
      <vt:variant>
        <vt:lpwstr/>
      </vt:variant>
      <vt:variant>
        <vt:lpwstr>_Toc219572409</vt:lpwstr>
      </vt:variant>
      <vt:variant>
        <vt:i4>1114168</vt:i4>
      </vt:variant>
      <vt:variant>
        <vt:i4>161</vt:i4>
      </vt:variant>
      <vt:variant>
        <vt:i4>0</vt:i4>
      </vt:variant>
      <vt:variant>
        <vt:i4>5</vt:i4>
      </vt:variant>
      <vt:variant>
        <vt:lpwstr/>
      </vt:variant>
      <vt:variant>
        <vt:lpwstr>_Toc219572408</vt:lpwstr>
      </vt:variant>
      <vt:variant>
        <vt:i4>1114168</vt:i4>
      </vt:variant>
      <vt:variant>
        <vt:i4>155</vt:i4>
      </vt:variant>
      <vt:variant>
        <vt:i4>0</vt:i4>
      </vt:variant>
      <vt:variant>
        <vt:i4>5</vt:i4>
      </vt:variant>
      <vt:variant>
        <vt:lpwstr/>
      </vt:variant>
      <vt:variant>
        <vt:lpwstr>_Toc219572407</vt:lpwstr>
      </vt:variant>
      <vt:variant>
        <vt:i4>1114168</vt:i4>
      </vt:variant>
      <vt:variant>
        <vt:i4>149</vt:i4>
      </vt:variant>
      <vt:variant>
        <vt:i4>0</vt:i4>
      </vt:variant>
      <vt:variant>
        <vt:i4>5</vt:i4>
      </vt:variant>
      <vt:variant>
        <vt:lpwstr/>
      </vt:variant>
      <vt:variant>
        <vt:lpwstr>_Toc219572406</vt:lpwstr>
      </vt:variant>
      <vt:variant>
        <vt:i4>1114168</vt:i4>
      </vt:variant>
      <vt:variant>
        <vt:i4>143</vt:i4>
      </vt:variant>
      <vt:variant>
        <vt:i4>0</vt:i4>
      </vt:variant>
      <vt:variant>
        <vt:i4>5</vt:i4>
      </vt:variant>
      <vt:variant>
        <vt:lpwstr/>
      </vt:variant>
      <vt:variant>
        <vt:lpwstr>_Toc219572405</vt:lpwstr>
      </vt:variant>
      <vt:variant>
        <vt:i4>1114168</vt:i4>
      </vt:variant>
      <vt:variant>
        <vt:i4>137</vt:i4>
      </vt:variant>
      <vt:variant>
        <vt:i4>0</vt:i4>
      </vt:variant>
      <vt:variant>
        <vt:i4>5</vt:i4>
      </vt:variant>
      <vt:variant>
        <vt:lpwstr/>
      </vt:variant>
      <vt:variant>
        <vt:lpwstr>_Toc219572404</vt:lpwstr>
      </vt:variant>
      <vt:variant>
        <vt:i4>1114168</vt:i4>
      </vt:variant>
      <vt:variant>
        <vt:i4>131</vt:i4>
      </vt:variant>
      <vt:variant>
        <vt:i4>0</vt:i4>
      </vt:variant>
      <vt:variant>
        <vt:i4>5</vt:i4>
      </vt:variant>
      <vt:variant>
        <vt:lpwstr/>
      </vt:variant>
      <vt:variant>
        <vt:lpwstr>_Toc219572403</vt:lpwstr>
      </vt:variant>
      <vt:variant>
        <vt:i4>1114168</vt:i4>
      </vt:variant>
      <vt:variant>
        <vt:i4>125</vt:i4>
      </vt:variant>
      <vt:variant>
        <vt:i4>0</vt:i4>
      </vt:variant>
      <vt:variant>
        <vt:i4>5</vt:i4>
      </vt:variant>
      <vt:variant>
        <vt:lpwstr/>
      </vt:variant>
      <vt:variant>
        <vt:lpwstr>_Toc219572402</vt:lpwstr>
      </vt:variant>
      <vt:variant>
        <vt:i4>1114168</vt:i4>
      </vt:variant>
      <vt:variant>
        <vt:i4>119</vt:i4>
      </vt:variant>
      <vt:variant>
        <vt:i4>0</vt:i4>
      </vt:variant>
      <vt:variant>
        <vt:i4>5</vt:i4>
      </vt:variant>
      <vt:variant>
        <vt:lpwstr/>
      </vt:variant>
      <vt:variant>
        <vt:lpwstr>_Toc219572401</vt:lpwstr>
      </vt:variant>
      <vt:variant>
        <vt:i4>1114168</vt:i4>
      </vt:variant>
      <vt:variant>
        <vt:i4>113</vt:i4>
      </vt:variant>
      <vt:variant>
        <vt:i4>0</vt:i4>
      </vt:variant>
      <vt:variant>
        <vt:i4>5</vt:i4>
      </vt:variant>
      <vt:variant>
        <vt:lpwstr/>
      </vt:variant>
      <vt:variant>
        <vt:lpwstr>_Toc219572400</vt:lpwstr>
      </vt:variant>
      <vt:variant>
        <vt:i4>1572927</vt:i4>
      </vt:variant>
      <vt:variant>
        <vt:i4>107</vt:i4>
      </vt:variant>
      <vt:variant>
        <vt:i4>0</vt:i4>
      </vt:variant>
      <vt:variant>
        <vt:i4>5</vt:i4>
      </vt:variant>
      <vt:variant>
        <vt:lpwstr/>
      </vt:variant>
      <vt:variant>
        <vt:lpwstr>_Toc219572399</vt:lpwstr>
      </vt:variant>
      <vt:variant>
        <vt:i4>1572927</vt:i4>
      </vt:variant>
      <vt:variant>
        <vt:i4>101</vt:i4>
      </vt:variant>
      <vt:variant>
        <vt:i4>0</vt:i4>
      </vt:variant>
      <vt:variant>
        <vt:i4>5</vt:i4>
      </vt:variant>
      <vt:variant>
        <vt:lpwstr/>
      </vt:variant>
      <vt:variant>
        <vt:lpwstr>_Toc219572398</vt:lpwstr>
      </vt:variant>
      <vt:variant>
        <vt:i4>1572927</vt:i4>
      </vt:variant>
      <vt:variant>
        <vt:i4>95</vt:i4>
      </vt:variant>
      <vt:variant>
        <vt:i4>0</vt:i4>
      </vt:variant>
      <vt:variant>
        <vt:i4>5</vt:i4>
      </vt:variant>
      <vt:variant>
        <vt:lpwstr/>
      </vt:variant>
      <vt:variant>
        <vt:lpwstr>_Toc219572397</vt:lpwstr>
      </vt:variant>
      <vt:variant>
        <vt:i4>1572927</vt:i4>
      </vt:variant>
      <vt:variant>
        <vt:i4>89</vt:i4>
      </vt:variant>
      <vt:variant>
        <vt:i4>0</vt:i4>
      </vt:variant>
      <vt:variant>
        <vt:i4>5</vt:i4>
      </vt:variant>
      <vt:variant>
        <vt:lpwstr/>
      </vt:variant>
      <vt:variant>
        <vt:lpwstr>_Toc219572396</vt:lpwstr>
      </vt:variant>
      <vt:variant>
        <vt:i4>1572927</vt:i4>
      </vt:variant>
      <vt:variant>
        <vt:i4>83</vt:i4>
      </vt:variant>
      <vt:variant>
        <vt:i4>0</vt:i4>
      </vt:variant>
      <vt:variant>
        <vt:i4>5</vt:i4>
      </vt:variant>
      <vt:variant>
        <vt:lpwstr/>
      </vt:variant>
      <vt:variant>
        <vt:lpwstr>_Toc219572395</vt:lpwstr>
      </vt:variant>
      <vt:variant>
        <vt:i4>1572927</vt:i4>
      </vt:variant>
      <vt:variant>
        <vt:i4>77</vt:i4>
      </vt:variant>
      <vt:variant>
        <vt:i4>0</vt:i4>
      </vt:variant>
      <vt:variant>
        <vt:i4>5</vt:i4>
      </vt:variant>
      <vt:variant>
        <vt:lpwstr/>
      </vt:variant>
      <vt:variant>
        <vt:lpwstr>_Toc219572394</vt:lpwstr>
      </vt:variant>
      <vt:variant>
        <vt:i4>1572927</vt:i4>
      </vt:variant>
      <vt:variant>
        <vt:i4>71</vt:i4>
      </vt:variant>
      <vt:variant>
        <vt:i4>0</vt:i4>
      </vt:variant>
      <vt:variant>
        <vt:i4>5</vt:i4>
      </vt:variant>
      <vt:variant>
        <vt:lpwstr/>
      </vt:variant>
      <vt:variant>
        <vt:lpwstr>_Toc219572393</vt:lpwstr>
      </vt:variant>
      <vt:variant>
        <vt:i4>1572927</vt:i4>
      </vt:variant>
      <vt:variant>
        <vt:i4>65</vt:i4>
      </vt:variant>
      <vt:variant>
        <vt:i4>0</vt:i4>
      </vt:variant>
      <vt:variant>
        <vt:i4>5</vt:i4>
      </vt:variant>
      <vt:variant>
        <vt:lpwstr/>
      </vt:variant>
      <vt:variant>
        <vt:lpwstr>_Toc219572392</vt:lpwstr>
      </vt:variant>
      <vt:variant>
        <vt:i4>1572927</vt:i4>
      </vt:variant>
      <vt:variant>
        <vt:i4>59</vt:i4>
      </vt:variant>
      <vt:variant>
        <vt:i4>0</vt:i4>
      </vt:variant>
      <vt:variant>
        <vt:i4>5</vt:i4>
      </vt:variant>
      <vt:variant>
        <vt:lpwstr/>
      </vt:variant>
      <vt:variant>
        <vt:lpwstr>_Toc219572391</vt:lpwstr>
      </vt:variant>
      <vt:variant>
        <vt:i4>1572927</vt:i4>
      </vt:variant>
      <vt:variant>
        <vt:i4>53</vt:i4>
      </vt:variant>
      <vt:variant>
        <vt:i4>0</vt:i4>
      </vt:variant>
      <vt:variant>
        <vt:i4>5</vt:i4>
      </vt:variant>
      <vt:variant>
        <vt:lpwstr/>
      </vt:variant>
      <vt:variant>
        <vt:lpwstr>_Toc219572390</vt:lpwstr>
      </vt:variant>
      <vt:variant>
        <vt:i4>1638463</vt:i4>
      </vt:variant>
      <vt:variant>
        <vt:i4>47</vt:i4>
      </vt:variant>
      <vt:variant>
        <vt:i4>0</vt:i4>
      </vt:variant>
      <vt:variant>
        <vt:i4>5</vt:i4>
      </vt:variant>
      <vt:variant>
        <vt:lpwstr/>
      </vt:variant>
      <vt:variant>
        <vt:lpwstr>_Toc219572389</vt:lpwstr>
      </vt:variant>
      <vt:variant>
        <vt:i4>1638463</vt:i4>
      </vt:variant>
      <vt:variant>
        <vt:i4>41</vt:i4>
      </vt:variant>
      <vt:variant>
        <vt:i4>0</vt:i4>
      </vt:variant>
      <vt:variant>
        <vt:i4>5</vt:i4>
      </vt:variant>
      <vt:variant>
        <vt:lpwstr/>
      </vt:variant>
      <vt:variant>
        <vt:lpwstr>_Toc219572388</vt:lpwstr>
      </vt:variant>
      <vt:variant>
        <vt:i4>1638463</vt:i4>
      </vt:variant>
      <vt:variant>
        <vt:i4>35</vt:i4>
      </vt:variant>
      <vt:variant>
        <vt:i4>0</vt:i4>
      </vt:variant>
      <vt:variant>
        <vt:i4>5</vt:i4>
      </vt:variant>
      <vt:variant>
        <vt:lpwstr/>
      </vt:variant>
      <vt:variant>
        <vt:lpwstr>_Toc219572387</vt:lpwstr>
      </vt:variant>
      <vt:variant>
        <vt:i4>1638463</vt:i4>
      </vt:variant>
      <vt:variant>
        <vt:i4>29</vt:i4>
      </vt:variant>
      <vt:variant>
        <vt:i4>0</vt:i4>
      </vt:variant>
      <vt:variant>
        <vt:i4>5</vt:i4>
      </vt:variant>
      <vt:variant>
        <vt:lpwstr/>
      </vt:variant>
      <vt:variant>
        <vt:lpwstr>_Toc219572386</vt:lpwstr>
      </vt:variant>
      <vt:variant>
        <vt:i4>1638463</vt:i4>
      </vt:variant>
      <vt:variant>
        <vt:i4>23</vt:i4>
      </vt:variant>
      <vt:variant>
        <vt:i4>0</vt:i4>
      </vt:variant>
      <vt:variant>
        <vt:i4>5</vt:i4>
      </vt:variant>
      <vt:variant>
        <vt:lpwstr/>
      </vt:variant>
      <vt:variant>
        <vt:lpwstr>_Toc219572385</vt:lpwstr>
      </vt:variant>
      <vt:variant>
        <vt:i4>1638463</vt:i4>
      </vt:variant>
      <vt:variant>
        <vt:i4>17</vt:i4>
      </vt:variant>
      <vt:variant>
        <vt:i4>0</vt:i4>
      </vt:variant>
      <vt:variant>
        <vt:i4>5</vt:i4>
      </vt:variant>
      <vt:variant>
        <vt:lpwstr/>
      </vt:variant>
      <vt:variant>
        <vt:lpwstr>_Toc219572384</vt:lpwstr>
      </vt:variant>
      <vt:variant>
        <vt:i4>1638463</vt:i4>
      </vt:variant>
      <vt:variant>
        <vt:i4>11</vt:i4>
      </vt:variant>
      <vt:variant>
        <vt:i4>0</vt:i4>
      </vt:variant>
      <vt:variant>
        <vt:i4>5</vt:i4>
      </vt:variant>
      <vt:variant>
        <vt:lpwstr/>
      </vt:variant>
      <vt:variant>
        <vt:lpwstr>_Toc219572383</vt:lpwstr>
      </vt:variant>
      <vt:variant>
        <vt:i4>4063290</vt:i4>
      </vt:variant>
      <vt:variant>
        <vt:i4>15</vt:i4>
      </vt:variant>
      <vt:variant>
        <vt:i4>0</vt:i4>
      </vt:variant>
      <vt:variant>
        <vt:i4>5</vt:i4>
      </vt:variant>
      <vt:variant>
        <vt:lpwstr/>
      </vt:variant>
      <vt:variant>
        <vt:lpwstr>_Schottkyho_diody</vt:lpwstr>
      </vt:variant>
      <vt:variant>
        <vt:i4>33489354</vt:i4>
      </vt:variant>
      <vt:variant>
        <vt:i4>12</vt:i4>
      </vt:variant>
      <vt:variant>
        <vt:i4>0</vt:i4>
      </vt:variant>
      <vt:variant>
        <vt:i4>5</vt:i4>
      </vt:variant>
      <vt:variant>
        <vt:lpwstr/>
      </vt:variant>
      <vt:variant>
        <vt:lpwstr>_Magnetický_jazýčkový_spínač</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Antonín Horňák</dc:creator>
  <cp:keywords/>
  <cp:lastModifiedBy>Krutina Alfréd</cp:lastModifiedBy>
  <cp:revision>189</cp:revision>
  <dcterms:created xsi:type="dcterms:W3CDTF">2026-01-18T01:32:00Z</dcterms:created>
  <dcterms:modified xsi:type="dcterms:W3CDTF">2026-01-17T19:26:00Z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